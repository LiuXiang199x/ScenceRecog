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szCs w:val="48"/>
        </w:rPr>
      </w:pPr>
      <w:r>
        <w:rPr>
          <w:rFonts w:hint="eastAsia"/>
          <w:b/>
          <w:bCs/>
          <w:sz w:val="44"/>
          <w:szCs w:val="48"/>
        </w:rPr>
        <w:t>场景识别数据集标注说明</w:t>
      </w:r>
    </w:p>
    <w:p>
      <w:pPr>
        <w:pStyle w:val="2"/>
        <w:numPr>
          <w:ilvl w:val="0"/>
          <w:numId w:val="1"/>
        </w:numPr>
        <w:spacing w:before="220" w:after="240" w:line="240" w:lineRule="auto"/>
        <w:ind w:left="425" w:hanging="425"/>
      </w:pPr>
      <w:r>
        <w:rPr>
          <w:rFonts w:hint="default"/>
        </w:rPr>
        <w:t>任务需求</w:t>
      </w:r>
    </w:p>
    <w:p>
      <w:pPr>
        <w:ind w:left="0" w:firstLine="420"/>
        <w:jc w:val="left"/>
        <w:rPr>
          <w:ins w:id="0" w:author="$$$" w:date="2022-02-10T14:30:40Z"/>
          <w:rFonts w:hint="eastAsia"/>
        </w:rPr>
      </w:pPr>
      <w:r>
        <w:rPr>
          <w:rFonts w:hint="eastAsia"/>
        </w:rPr>
        <w:t>扫地机器人在工作运行过程中，间断性采集运动前向视野内场景图像，识别图像可能场景并返回对应标签。</w:t>
      </w:r>
    </w:p>
    <w:p>
      <w:pPr>
        <w:ind w:left="0" w:firstLine="420"/>
        <w:jc w:val="left"/>
        <w:rPr>
          <w:ins w:id="1" w:author="$$$" w:date="2022-02-10T14:30:15Z"/>
          <w:rFonts w:hint="eastAsia"/>
        </w:rPr>
      </w:pPr>
    </w:p>
    <w:p>
      <w:pPr>
        <w:pStyle w:val="2"/>
        <w:numPr>
          <w:ilvl w:val="0"/>
          <w:numId w:val="1"/>
        </w:numPr>
        <w:spacing w:before="220" w:after="240" w:line="240" w:lineRule="auto"/>
        <w:ind w:left="425" w:hanging="425"/>
        <w:jc w:val="left"/>
        <w:rPr>
          <w:ins w:id="2" w:author="$$$" w:date="2022-02-10T14:20:29Z"/>
          <w:rFonts w:hint="default" w:eastAsiaTheme="minorEastAsia"/>
          <w:lang w:eastAsia="zh-CN"/>
        </w:rPr>
      </w:pPr>
      <w:ins w:id="3" w:author="$$$" w:date="2022-02-10T14:30:21Z">
        <w:r>
          <w:rPr>
            <w:rFonts w:hint="default" w:eastAsiaTheme="minorEastAsia"/>
            <w:lang w:eastAsia="zh-CN"/>
          </w:rPr>
          <w:t>标注</w:t>
        </w:r>
      </w:ins>
      <w:ins w:id="4" w:author="$$$" w:date="2022-02-10T14:35:21Z">
        <w:r>
          <w:rPr>
            <w:rFonts w:hint="eastAsia"/>
            <w:lang w:eastAsia="zh-CN"/>
          </w:rPr>
          <w:t>类别</w:t>
        </w:r>
      </w:ins>
    </w:p>
    <w:p>
      <w:pPr>
        <w:keepNext w:val="0"/>
        <w:keepLines w:val="0"/>
        <w:widowControl/>
        <w:numPr>
          <w:ilvl w:val="-1"/>
          <w:numId w:val="0"/>
        </w:numPr>
        <w:suppressLineNumbers w:val="0"/>
        <w:ind w:left="0" w:leftChars="0" w:firstLine="420" w:firstLineChars="0"/>
        <w:jc w:val="left"/>
        <w:rPr>
          <w:ins w:id="5" w:author="$$$" w:date="2022-02-10T16:01:47Z"/>
          <w:rFonts w:hint="eastAsia" w:cstheme="minorBidi"/>
          <w:b/>
          <w:bCs/>
          <w:i w:val="0"/>
          <w:iCs w:val="0"/>
          <w:caps w:val="0"/>
          <w:spacing w:val="0"/>
          <w:kern w:val="2"/>
          <w:sz w:val="21"/>
          <w:szCs w:val="22"/>
          <w:shd w:val="clear"/>
          <w:lang w:val="en-US" w:eastAsia="zh-CN" w:bidi="ar"/>
          <w:rPrChange w:id="6" w:author="$$$" w:date="2022-02-10T18:21:26Z">
            <w:rPr>
              <w:ins w:id="7" w:author="$$$" w:date="2022-02-10T16:01:47Z"/>
              <w:rFonts w:hint="eastAsia" w:cstheme="minorBidi"/>
              <w:i w:val="0"/>
              <w:iCs w:val="0"/>
              <w:caps w:val="0"/>
              <w:spacing w:val="0"/>
              <w:kern w:val="2"/>
              <w:sz w:val="21"/>
              <w:szCs w:val="22"/>
              <w:shd w:val="clear"/>
              <w:lang w:val="en-US" w:eastAsia="zh-CN" w:bidi="ar"/>
            </w:rPr>
          </w:rPrChange>
        </w:rPr>
      </w:pPr>
      <w:ins w:id="8" w:author="$$$" w:date="2022-02-10T14:36:39Z">
        <w:r>
          <w:rPr>
            <w:rFonts w:hint="eastAsia" w:cstheme="minorBidi"/>
            <w:i w:val="0"/>
            <w:iCs w:val="0"/>
            <w:caps w:val="0"/>
            <w:spacing w:val="0"/>
            <w:kern w:val="2"/>
            <w:sz w:val="21"/>
            <w:szCs w:val="22"/>
            <w:shd w:val="clear"/>
            <w:lang w:val="en-US" w:eastAsia="zh-CN" w:bidi="ar"/>
          </w:rPr>
          <w:t>一共</w:t>
        </w:r>
      </w:ins>
      <w:ins w:id="9" w:author="$$$" w:date="2022-02-10T14:37:09Z">
        <w:r>
          <w:rPr>
            <w:rFonts w:hint="eastAsia" w:cstheme="minorBidi"/>
            <w:i w:val="0"/>
            <w:iCs w:val="0"/>
            <w:caps w:val="0"/>
            <w:spacing w:val="0"/>
            <w:kern w:val="2"/>
            <w:sz w:val="21"/>
            <w:szCs w:val="22"/>
            <w:shd w:val="clear"/>
            <w:lang w:val="en-US" w:eastAsia="zh-CN" w:bidi="ar"/>
          </w:rPr>
          <w:t>15</w:t>
        </w:r>
      </w:ins>
      <w:ins w:id="10" w:author="$$$" w:date="2022-02-10T14:37:10Z">
        <w:r>
          <w:rPr>
            <w:rFonts w:hint="eastAsia" w:cstheme="minorBidi"/>
            <w:i w:val="0"/>
            <w:iCs w:val="0"/>
            <w:caps w:val="0"/>
            <w:spacing w:val="0"/>
            <w:kern w:val="2"/>
            <w:sz w:val="21"/>
            <w:szCs w:val="22"/>
            <w:shd w:val="clear"/>
            <w:lang w:val="en-US" w:eastAsia="zh-CN" w:bidi="ar"/>
          </w:rPr>
          <w:t>个</w:t>
        </w:r>
      </w:ins>
      <w:ins w:id="11" w:author="$$$" w:date="2022-02-10T14:37:11Z">
        <w:r>
          <w:rPr>
            <w:rFonts w:hint="eastAsia" w:cstheme="minorBidi"/>
            <w:i w:val="0"/>
            <w:iCs w:val="0"/>
            <w:caps w:val="0"/>
            <w:spacing w:val="0"/>
            <w:kern w:val="2"/>
            <w:sz w:val="21"/>
            <w:szCs w:val="22"/>
            <w:shd w:val="clear"/>
            <w:lang w:val="en-US" w:eastAsia="zh-CN" w:bidi="ar"/>
          </w:rPr>
          <w:t>类别</w:t>
        </w:r>
      </w:ins>
      <w:ins w:id="12" w:author="$$$" w:date="2022-02-10T14:37:12Z">
        <w:r>
          <w:rPr>
            <w:rFonts w:hint="eastAsia" w:cstheme="minorBidi"/>
            <w:i w:val="0"/>
            <w:iCs w:val="0"/>
            <w:caps w:val="0"/>
            <w:spacing w:val="0"/>
            <w:kern w:val="2"/>
            <w:sz w:val="21"/>
            <w:szCs w:val="22"/>
            <w:shd w:val="clear"/>
            <w:lang w:val="en-US" w:eastAsia="zh-CN" w:bidi="ar"/>
          </w:rPr>
          <w:t>，</w:t>
        </w:r>
      </w:ins>
      <w:ins w:id="13" w:author="$$$" w:date="2022-02-10T14:38:35Z">
        <w:r>
          <w:rPr>
            <w:rFonts w:hint="eastAsia" w:cstheme="minorBidi"/>
            <w:i w:val="0"/>
            <w:iCs w:val="0"/>
            <w:caps w:val="0"/>
            <w:spacing w:val="0"/>
            <w:kern w:val="2"/>
            <w:sz w:val="21"/>
            <w:szCs w:val="22"/>
            <w:shd w:val="clear"/>
            <w:lang w:val="en-US" w:eastAsia="zh-CN" w:bidi="ar"/>
          </w:rPr>
          <w:t>每个</w:t>
        </w:r>
      </w:ins>
      <w:ins w:id="14" w:author="$$$" w:date="2022-02-10T14:38:37Z">
        <w:r>
          <w:rPr>
            <w:rFonts w:hint="eastAsia" w:cstheme="minorBidi"/>
            <w:i w:val="0"/>
            <w:iCs w:val="0"/>
            <w:caps w:val="0"/>
            <w:spacing w:val="0"/>
            <w:kern w:val="2"/>
            <w:sz w:val="21"/>
            <w:szCs w:val="22"/>
            <w:shd w:val="clear"/>
            <w:lang w:val="en-US" w:eastAsia="zh-CN" w:bidi="ar"/>
          </w:rPr>
          <w:t>类别</w:t>
        </w:r>
      </w:ins>
      <w:ins w:id="15" w:author="$$$" w:date="2022-02-10T14:38:39Z">
        <w:r>
          <w:rPr>
            <w:rFonts w:hint="eastAsia" w:cstheme="minorBidi"/>
            <w:i w:val="0"/>
            <w:iCs w:val="0"/>
            <w:caps w:val="0"/>
            <w:spacing w:val="0"/>
            <w:kern w:val="2"/>
            <w:sz w:val="21"/>
            <w:szCs w:val="22"/>
            <w:shd w:val="clear"/>
            <w:lang w:val="en-US" w:eastAsia="zh-CN" w:bidi="ar"/>
          </w:rPr>
          <w:t>都应该</w:t>
        </w:r>
      </w:ins>
      <w:ins w:id="16" w:author="$$$" w:date="2022-02-10T14:38:40Z">
        <w:r>
          <w:rPr>
            <w:rFonts w:hint="eastAsia" w:cstheme="minorBidi"/>
            <w:i w:val="0"/>
            <w:iCs w:val="0"/>
            <w:caps w:val="0"/>
            <w:spacing w:val="0"/>
            <w:kern w:val="2"/>
            <w:sz w:val="21"/>
            <w:szCs w:val="22"/>
            <w:shd w:val="clear"/>
            <w:lang w:val="en-US" w:eastAsia="zh-CN" w:bidi="ar"/>
          </w:rPr>
          <w:t>以</w:t>
        </w:r>
      </w:ins>
      <w:ins w:id="17" w:author="$$$" w:date="2022-02-10T14:38:43Z">
        <w:r>
          <w:rPr>
            <w:rFonts w:hint="eastAsia" w:cstheme="minorBidi"/>
            <w:b/>
            <w:bCs/>
            <w:i w:val="0"/>
            <w:iCs w:val="0"/>
            <w:caps w:val="0"/>
            <w:spacing w:val="0"/>
            <w:kern w:val="2"/>
            <w:sz w:val="21"/>
            <w:szCs w:val="22"/>
            <w:shd w:val="clear"/>
            <w:lang w:val="en-US" w:eastAsia="zh-CN" w:bidi="ar"/>
          </w:rPr>
          <w:t>标注</w:t>
        </w:r>
      </w:ins>
      <w:ins w:id="18" w:author="$$$" w:date="2022-02-10T14:38:46Z">
        <w:r>
          <w:rPr>
            <w:rFonts w:hint="eastAsia" w:cstheme="minorBidi"/>
            <w:b/>
            <w:bCs/>
            <w:i w:val="0"/>
            <w:iCs w:val="0"/>
            <w:caps w:val="0"/>
            <w:spacing w:val="0"/>
            <w:kern w:val="2"/>
            <w:sz w:val="21"/>
            <w:szCs w:val="22"/>
            <w:shd w:val="clear"/>
            <w:lang w:val="en-US" w:eastAsia="zh-CN" w:bidi="ar"/>
          </w:rPr>
          <w:t>原则</w:t>
        </w:r>
      </w:ins>
      <w:ins w:id="19" w:author="$$$" w:date="2022-02-10T18:21:17Z">
        <w:r>
          <w:rPr>
            <w:rFonts w:hint="eastAsia" w:cstheme="minorBidi"/>
            <w:b/>
            <w:bCs/>
            <w:i w:val="0"/>
            <w:iCs w:val="0"/>
            <w:caps w:val="0"/>
            <w:spacing w:val="0"/>
            <w:kern w:val="2"/>
            <w:sz w:val="21"/>
            <w:szCs w:val="22"/>
            <w:shd w:val="clear"/>
            <w:lang w:val="en-US" w:eastAsia="zh-CN" w:bidi="ar"/>
          </w:rPr>
          <w:t>（</w:t>
        </w:r>
      </w:ins>
      <w:ins w:id="20" w:author="$$$" w:date="2022-02-10T18:21:20Z">
        <w:r>
          <w:rPr>
            <w:rFonts w:hint="eastAsia" w:cstheme="minorBidi"/>
            <w:b/>
            <w:bCs/>
            <w:i w:val="0"/>
            <w:iCs w:val="0"/>
            <w:caps w:val="0"/>
            <w:spacing w:val="0"/>
            <w:kern w:val="2"/>
            <w:sz w:val="21"/>
            <w:szCs w:val="22"/>
            <w:shd w:val="clear"/>
            <w:lang w:val="en-US" w:eastAsia="zh-CN" w:bidi="ar"/>
          </w:rPr>
          <w:t>见</w:t>
        </w:r>
      </w:ins>
      <w:ins w:id="21" w:author="$$$" w:date="2022-02-10T18:21:21Z">
        <w:r>
          <w:rPr>
            <w:rFonts w:hint="eastAsia" w:cstheme="minorBidi"/>
            <w:b/>
            <w:bCs/>
            <w:i w:val="0"/>
            <w:iCs w:val="0"/>
            <w:caps w:val="0"/>
            <w:spacing w:val="0"/>
            <w:kern w:val="2"/>
            <w:sz w:val="21"/>
            <w:szCs w:val="22"/>
            <w:shd w:val="clear"/>
            <w:lang w:val="en-US" w:eastAsia="zh-CN" w:bidi="ar"/>
          </w:rPr>
          <w:t>第三点</w:t>
        </w:r>
      </w:ins>
      <w:ins w:id="22" w:author="$$$" w:date="2022-02-10T18:21:17Z">
        <w:r>
          <w:rPr>
            <w:rFonts w:hint="eastAsia" w:cstheme="minorBidi"/>
            <w:b/>
            <w:bCs/>
            <w:i w:val="0"/>
            <w:iCs w:val="0"/>
            <w:caps w:val="0"/>
            <w:spacing w:val="0"/>
            <w:kern w:val="2"/>
            <w:sz w:val="21"/>
            <w:szCs w:val="22"/>
            <w:shd w:val="clear"/>
            <w:lang w:val="en-US" w:eastAsia="zh-CN" w:bidi="ar"/>
          </w:rPr>
          <w:t>）</w:t>
        </w:r>
      </w:ins>
      <w:ins w:id="23" w:author="$$$" w:date="2022-02-10T14:38:47Z">
        <w:r>
          <w:rPr>
            <w:rFonts w:hint="eastAsia" w:cstheme="minorBidi"/>
            <w:i w:val="0"/>
            <w:iCs w:val="0"/>
            <w:caps w:val="0"/>
            <w:spacing w:val="0"/>
            <w:kern w:val="2"/>
            <w:sz w:val="21"/>
            <w:szCs w:val="22"/>
            <w:shd w:val="clear"/>
            <w:lang w:val="en-US" w:eastAsia="zh-CN" w:bidi="ar"/>
          </w:rPr>
          <w:t>进行</w:t>
        </w:r>
      </w:ins>
      <w:ins w:id="24" w:author="$$$" w:date="2022-02-10T14:38:49Z">
        <w:r>
          <w:rPr>
            <w:rFonts w:hint="eastAsia" w:cstheme="minorBidi"/>
            <w:i w:val="0"/>
            <w:iCs w:val="0"/>
            <w:caps w:val="0"/>
            <w:spacing w:val="0"/>
            <w:kern w:val="2"/>
            <w:sz w:val="21"/>
            <w:szCs w:val="22"/>
            <w:shd w:val="clear"/>
            <w:lang w:val="en-US" w:eastAsia="zh-CN" w:bidi="ar"/>
          </w:rPr>
          <w:t>标记</w:t>
        </w:r>
      </w:ins>
      <w:ins w:id="25" w:author="$$$" w:date="2022-02-10T14:38:56Z">
        <w:r>
          <w:rPr>
            <w:rFonts w:hint="eastAsia" w:cstheme="minorBidi"/>
            <w:i w:val="0"/>
            <w:iCs w:val="0"/>
            <w:caps w:val="0"/>
            <w:spacing w:val="0"/>
            <w:kern w:val="2"/>
            <w:sz w:val="21"/>
            <w:szCs w:val="22"/>
            <w:shd w:val="clear"/>
            <w:lang w:val="en-US" w:eastAsia="zh-CN" w:bidi="ar"/>
          </w:rPr>
          <w:t>。</w:t>
        </w:r>
      </w:ins>
      <w:ins w:id="26" w:author="$$$" w:date="2022-02-10T15:27:13Z">
        <w:r>
          <w:rPr>
            <w:rFonts w:hint="eastAsia" w:cstheme="minorBidi"/>
            <w:b/>
            <w:bCs/>
            <w:i w:val="0"/>
            <w:iCs w:val="0"/>
            <w:caps w:val="0"/>
            <w:spacing w:val="0"/>
            <w:kern w:val="2"/>
            <w:sz w:val="21"/>
            <w:szCs w:val="22"/>
            <w:shd w:val="clear"/>
            <w:lang w:val="en-US" w:eastAsia="zh-CN" w:bidi="ar"/>
            <w:rPrChange w:id="27" w:author="$$$" w:date="2022-02-10T18:21:26Z">
              <w:rPr>
                <w:rFonts w:hint="eastAsia" w:cstheme="minorBidi"/>
                <w:i w:val="0"/>
                <w:iCs w:val="0"/>
                <w:caps w:val="0"/>
                <w:spacing w:val="0"/>
                <w:kern w:val="2"/>
                <w:sz w:val="21"/>
                <w:szCs w:val="22"/>
                <w:shd w:val="clear"/>
                <w:lang w:val="en-US" w:eastAsia="zh-CN" w:bidi="ar"/>
              </w:rPr>
            </w:rPrChange>
          </w:rPr>
          <w:t>严格</w:t>
        </w:r>
      </w:ins>
      <w:ins w:id="28" w:author="$$$" w:date="2022-02-10T15:27:19Z">
        <w:r>
          <w:rPr>
            <w:rFonts w:hint="eastAsia" w:cstheme="minorBidi"/>
            <w:b/>
            <w:bCs/>
            <w:i w:val="0"/>
            <w:iCs w:val="0"/>
            <w:caps w:val="0"/>
            <w:spacing w:val="0"/>
            <w:kern w:val="2"/>
            <w:sz w:val="21"/>
            <w:szCs w:val="22"/>
            <w:shd w:val="clear"/>
            <w:lang w:val="en-US" w:eastAsia="zh-CN" w:bidi="ar"/>
            <w:rPrChange w:id="29" w:author="$$$" w:date="2022-02-10T18:21:26Z">
              <w:rPr>
                <w:rFonts w:hint="eastAsia" w:cstheme="minorBidi"/>
                <w:i w:val="0"/>
                <w:iCs w:val="0"/>
                <w:caps w:val="0"/>
                <w:spacing w:val="0"/>
                <w:kern w:val="2"/>
                <w:sz w:val="21"/>
                <w:szCs w:val="22"/>
                <w:shd w:val="clear"/>
                <w:lang w:val="en-US" w:eastAsia="zh-CN" w:bidi="ar"/>
              </w:rPr>
            </w:rPrChange>
          </w:rPr>
          <w:t>按照</w:t>
        </w:r>
      </w:ins>
      <w:ins w:id="30" w:author="$$$" w:date="2022-02-10T15:27:20Z">
        <w:r>
          <w:rPr>
            <w:rFonts w:hint="eastAsia" w:cstheme="minorBidi"/>
            <w:b/>
            <w:bCs/>
            <w:i w:val="0"/>
            <w:iCs w:val="0"/>
            <w:caps w:val="0"/>
            <w:spacing w:val="0"/>
            <w:kern w:val="2"/>
            <w:sz w:val="21"/>
            <w:szCs w:val="22"/>
            <w:shd w:val="clear"/>
            <w:lang w:val="en-US" w:eastAsia="zh-CN" w:bidi="ar"/>
            <w:rPrChange w:id="31" w:author="$$$" w:date="2022-02-10T18:21:26Z">
              <w:rPr>
                <w:rFonts w:hint="eastAsia" w:cstheme="minorBidi"/>
                <w:i w:val="0"/>
                <w:iCs w:val="0"/>
                <w:caps w:val="0"/>
                <w:spacing w:val="0"/>
                <w:kern w:val="2"/>
                <w:sz w:val="21"/>
                <w:szCs w:val="22"/>
                <w:shd w:val="clear"/>
                <w:lang w:val="en-US" w:eastAsia="zh-CN" w:bidi="ar"/>
              </w:rPr>
            </w:rPrChange>
          </w:rPr>
          <w:t>优先级</w:t>
        </w:r>
      </w:ins>
      <w:ins w:id="32" w:author="$$$" w:date="2022-02-10T15:27:21Z">
        <w:r>
          <w:rPr>
            <w:rFonts w:hint="eastAsia" w:cstheme="minorBidi"/>
            <w:b/>
            <w:bCs/>
            <w:i w:val="0"/>
            <w:iCs w:val="0"/>
            <w:caps w:val="0"/>
            <w:spacing w:val="0"/>
            <w:kern w:val="2"/>
            <w:sz w:val="21"/>
            <w:szCs w:val="22"/>
            <w:shd w:val="clear"/>
            <w:lang w:val="en-US" w:eastAsia="zh-CN" w:bidi="ar"/>
            <w:rPrChange w:id="33" w:author="$$$" w:date="2022-02-10T18:21:26Z">
              <w:rPr>
                <w:rFonts w:hint="eastAsia" w:cstheme="minorBidi"/>
                <w:i w:val="0"/>
                <w:iCs w:val="0"/>
                <w:caps w:val="0"/>
                <w:spacing w:val="0"/>
                <w:kern w:val="2"/>
                <w:sz w:val="21"/>
                <w:szCs w:val="22"/>
                <w:shd w:val="clear"/>
                <w:lang w:val="en-US" w:eastAsia="zh-CN" w:bidi="ar"/>
              </w:rPr>
            </w:rPrChange>
          </w:rPr>
          <w:t>顺序</w:t>
        </w:r>
      </w:ins>
      <w:ins w:id="34" w:author="$$$" w:date="2022-02-10T15:27:23Z">
        <w:r>
          <w:rPr>
            <w:rFonts w:hint="eastAsia" w:cstheme="minorBidi"/>
            <w:b/>
            <w:bCs/>
            <w:i w:val="0"/>
            <w:iCs w:val="0"/>
            <w:caps w:val="0"/>
            <w:spacing w:val="0"/>
            <w:kern w:val="2"/>
            <w:sz w:val="21"/>
            <w:szCs w:val="22"/>
            <w:shd w:val="clear"/>
            <w:lang w:val="en-US" w:eastAsia="zh-CN" w:bidi="ar"/>
            <w:rPrChange w:id="35" w:author="$$$" w:date="2022-02-10T18:21:26Z">
              <w:rPr>
                <w:rFonts w:hint="eastAsia" w:cstheme="minorBidi"/>
                <w:i w:val="0"/>
                <w:iCs w:val="0"/>
                <w:caps w:val="0"/>
                <w:spacing w:val="0"/>
                <w:kern w:val="2"/>
                <w:sz w:val="21"/>
                <w:szCs w:val="22"/>
                <w:shd w:val="clear"/>
                <w:lang w:val="en-US" w:eastAsia="zh-CN" w:bidi="ar"/>
              </w:rPr>
            </w:rPrChange>
          </w:rPr>
          <w:t>进行</w:t>
        </w:r>
      </w:ins>
      <w:ins w:id="36" w:author="$$$" w:date="2022-02-10T15:27:24Z">
        <w:r>
          <w:rPr>
            <w:rFonts w:hint="eastAsia" w:cstheme="minorBidi"/>
            <w:b/>
            <w:bCs/>
            <w:i w:val="0"/>
            <w:iCs w:val="0"/>
            <w:caps w:val="0"/>
            <w:spacing w:val="0"/>
            <w:kern w:val="2"/>
            <w:sz w:val="21"/>
            <w:szCs w:val="22"/>
            <w:shd w:val="clear"/>
            <w:lang w:val="en-US" w:eastAsia="zh-CN" w:bidi="ar"/>
            <w:rPrChange w:id="37" w:author="$$$" w:date="2022-02-10T18:21:26Z">
              <w:rPr>
                <w:rFonts w:hint="eastAsia" w:cstheme="minorBidi"/>
                <w:i w:val="0"/>
                <w:iCs w:val="0"/>
                <w:caps w:val="0"/>
                <w:spacing w:val="0"/>
                <w:kern w:val="2"/>
                <w:sz w:val="21"/>
                <w:szCs w:val="22"/>
                <w:shd w:val="clear"/>
                <w:lang w:val="en-US" w:eastAsia="zh-CN" w:bidi="ar"/>
              </w:rPr>
            </w:rPrChange>
          </w:rPr>
          <w:t>标记</w:t>
        </w:r>
      </w:ins>
      <w:ins w:id="38" w:author="$$$" w:date="2022-02-10T15:27:25Z">
        <w:r>
          <w:rPr>
            <w:rFonts w:hint="eastAsia" w:cstheme="minorBidi"/>
            <w:b/>
            <w:bCs/>
            <w:i w:val="0"/>
            <w:iCs w:val="0"/>
            <w:caps w:val="0"/>
            <w:spacing w:val="0"/>
            <w:kern w:val="2"/>
            <w:sz w:val="21"/>
            <w:szCs w:val="22"/>
            <w:shd w:val="clear"/>
            <w:lang w:val="en-US" w:eastAsia="zh-CN" w:bidi="ar"/>
            <w:rPrChange w:id="39" w:author="$$$" w:date="2022-02-10T18:21:26Z">
              <w:rPr>
                <w:rFonts w:hint="eastAsia" w:cstheme="minorBidi"/>
                <w:i w:val="0"/>
                <w:iCs w:val="0"/>
                <w:caps w:val="0"/>
                <w:spacing w:val="0"/>
                <w:kern w:val="2"/>
                <w:sz w:val="21"/>
                <w:szCs w:val="22"/>
                <w:shd w:val="clear"/>
                <w:lang w:val="en-US" w:eastAsia="zh-CN" w:bidi="ar"/>
              </w:rPr>
            </w:rPrChange>
          </w:rPr>
          <w:t>。</w:t>
        </w:r>
      </w:ins>
    </w:p>
    <w:p>
      <w:pPr>
        <w:keepNext w:val="0"/>
        <w:keepLines w:val="0"/>
        <w:widowControl/>
        <w:numPr>
          <w:ilvl w:val="-1"/>
          <w:numId w:val="0"/>
        </w:numPr>
        <w:suppressLineNumbers w:val="0"/>
        <w:ind w:left="0" w:leftChars="0" w:firstLine="420" w:firstLineChars="0"/>
        <w:jc w:val="left"/>
        <w:rPr>
          <w:ins w:id="40" w:author="$$$" w:date="2022-02-10T16:02:22Z"/>
          <w:rFonts w:hint="eastAsia" w:cstheme="minorBidi"/>
          <w:i w:val="0"/>
          <w:iCs w:val="0"/>
          <w:caps w:val="0"/>
          <w:spacing w:val="0"/>
          <w:kern w:val="2"/>
          <w:sz w:val="21"/>
          <w:szCs w:val="22"/>
          <w:shd w:val="clear"/>
          <w:lang w:val="en-US" w:eastAsia="zh-CN" w:bidi="ar"/>
        </w:rPr>
      </w:pPr>
      <w:ins w:id="41" w:author="$$$" w:date="2022-02-10T16:01:51Z">
        <w:r>
          <w:rPr>
            <w:rFonts w:hint="eastAsia" w:cstheme="minorBidi"/>
            <w:i w:val="0"/>
            <w:iCs w:val="0"/>
            <w:caps w:val="0"/>
            <w:spacing w:val="0"/>
            <w:kern w:val="2"/>
            <w:sz w:val="21"/>
            <w:szCs w:val="22"/>
            <w:shd w:val="clear"/>
            <w:lang w:val="en-US" w:eastAsia="zh-CN" w:bidi="ar"/>
          </w:rPr>
          <w:t>图片</w:t>
        </w:r>
      </w:ins>
      <w:ins w:id="42" w:author="$$$" w:date="2022-02-10T16:01:58Z">
        <w:r>
          <w:rPr>
            <w:rFonts w:hint="eastAsia" w:cstheme="minorBidi"/>
            <w:i w:val="0"/>
            <w:iCs w:val="0"/>
            <w:caps w:val="0"/>
            <w:spacing w:val="0"/>
            <w:kern w:val="2"/>
            <w:sz w:val="21"/>
            <w:szCs w:val="22"/>
            <w:shd w:val="clear"/>
            <w:lang w:val="en-US" w:eastAsia="zh-CN" w:bidi="ar"/>
          </w:rPr>
          <w:t>先进</w:t>
        </w:r>
      </w:ins>
      <w:ins w:id="43" w:author="$$$" w:date="2022-02-10T16:01:59Z">
        <w:r>
          <w:rPr>
            <w:rFonts w:hint="eastAsia" w:cstheme="minorBidi"/>
            <w:i w:val="0"/>
            <w:iCs w:val="0"/>
            <w:caps w:val="0"/>
            <w:spacing w:val="0"/>
            <w:kern w:val="2"/>
            <w:sz w:val="21"/>
            <w:szCs w:val="22"/>
            <w:shd w:val="clear"/>
            <w:lang w:val="en-US" w:eastAsia="zh-CN" w:bidi="ar"/>
          </w:rPr>
          <w:t>入</w:t>
        </w:r>
      </w:ins>
      <w:ins w:id="44" w:author="$$$" w:date="2022-02-10T16:02:02Z">
        <w:r>
          <w:rPr>
            <w:rFonts w:hint="eastAsia" w:cstheme="minorBidi"/>
            <w:i w:val="0"/>
            <w:iCs w:val="0"/>
            <w:caps w:val="0"/>
            <w:spacing w:val="0"/>
            <w:kern w:val="2"/>
            <w:sz w:val="21"/>
            <w:szCs w:val="22"/>
            <w:shd w:val="clear"/>
            <w:lang w:val="en-US" w:eastAsia="zh-CN" w:bidi="ar"/>
          </w:rPr>
          <w:t>第一</w:t>
        </w:r>
      </w:ins>
      <w:ins w:id="45" w:author="$$$" w:date="2022-02-10T16:02:05Z">
        <w:r>
          <w:rPr>
            <w:rFonts w:hint="eastAsia" w:cstheme="minorBidi"/>
            <w:i w:val="0"/>
            <w:iCs w:val="0"/>
            <w:caps w:val="0"/>
            <w:spacing w:val="0"/>
            <w:kern w:val="2"/>
            <w:sz w:val="21"/>
            <w:szCs w:val="22"/>
            <w:shd w:val="clear"/>
            <w:lang w:val="en-US" w:eastAsia="zh-CN" w:bidi="ar"/>
          </w:rPr>
          <w:t>优先级</w:t>
        </w:r>
      </w:ins>
      <w:ins w:id="46" w:author="$$$" w:date="2022-02-10T16:02:06Z">
        <w:r>
          <w:rPr>
            <w:rFonts w:hint="eastAsia" w:cstheme="minorBidi"/>
            <w:i w:val="0"/>
            <w:iCs w:val="0"/>
            <w:caps w:val="0"/>
            <w:spacing w:val="0"/>
            <w:kern w:val="2"/>
            <w:sz w:val="21"/>
            <w:szCs w:val="22"/>
            <w:shd w:val="clear"/>
            <w:lang w:val="en-US" w:eastAsia="zh-CN" w:bidi="ar"/>
          </w:rPr>
          <w:t>进行</w:t>
        </w:r>
      </w:ins>
      <w:ins w:id="47" w:author="$$$" w:date="2022-02-10T16:02:07Z">
        <w:r>
          <w:rPr>
            <w:rFonts w:hint="eastAsia" w:cstheme="minorBidi"/>
            <w:i w:val="0"/>
            <w:iCs w:val="0"/>
            <w:caps w:val="0"/>
            <w:spacing w:val="0"/>
            <w:kern w:val="2"/>
            <w:sz w:val="21"/>
            <w:szCs w:val="22"/>
            <w:shd w:val="clear"/>
            <w:lang w:val="en-US" w:eastAsia="zh-CN" w:bidi="ar"/>
          </w:rPr>
          <w:t>判断，</w:t>
        </w:r>
      </w:ins>
      <w:ins w:id="48" w:author="$$$" w:date="2022-02-10T16:02:09Z">
        <w:r>
          <w:rPr>
            <w:rFonts w:hint="eastAsia" w:cstheme="minorBidi"/>
            <w:i w:val="0"/>
            <w:iCs w:val="0"/>
            <w:caps w:val="0"/>
            <w:spacing w:val="0"/>
            <w:kern w:val="2"/>
            <w:sz w:val="21"/>
            <w:szCs w:val="22"/>
            <w:shd w:val="clear"/>
            <w:lang w:val="en-US" w:eastAsia="zh-CN" w:bidi="ar"/>
          </w:rPr>
          <w:t>不符合要求</w:t>
        </w:r>
      </w:ins>
      <w:ins w:id="49" w:author="$$$" w:date="2022-02-10T16:02:10Z">
        <w:r>
          <w:rPr>
            <w:rFonts w:hint="eastAsia" w:cstheme="minorBidi"/>
            <w:i w:val="0"/>
            <w:iCs w:val="0"/>
            <w:caps w:val="0"/>
            <w:spacing w:val="0"/>
            <w:kern w:val="2"/>
            <w:sz w:val="21"/>
            <w:szCs w:val="22"/>
            <w:shd w:val="clear"/>
            <w:lang w:val="en-US" w:eastAsia="zh-CN" w:bidi="ar"/>
          </w:rPr>
          <w:t>再</w:t>
        </w:r>
      </w:ins>
      <w:ins w:id="50" w:author="$$$" w:date="2022-02-10T16:02:11Z">
        <w:r>
          <w:rPr>
            <w:rFonts w:hint="eastAsia" w:cstheme="minorBidi"/>
            <w:i w:val="0"/>
            <w:iCs w:val="0"/>
            <w:caps w:val="0"/>
            <w:spacing w:val="0"/>
            <w:kern w:val="2"/>
            <w:sz w:val="21"/>
            <w:szCs w:val="22"/>
            <w:shd w:val="clear"/>
            <w:lang w:val="en-US" w:eastAsia="zh-CN" w:bidi="ar"/>
          </w:rPr>
          <w:t>进入</w:t>
        </w:r>
      </w:ins>
      <w:ins w:id="51" w:author="$$$" w:date="2022-02-10T16:02:14Z">
        <w:r>
          <w:rPr>
            <w:rFonts w:hint="eastAsia" w:cstheme="minorBidi"/>
            <w:i w:val="0"/>
            <w:iCs w:val="0"/>
            <w:caps w:val="0"/>
            <w:spacing w:val="0"/>
            <w:kern w:val="2"/>
            <w:sz w:val="21"/>
            <w:szCs w:val="22"/>
            <w:shd w:val="clear"/>
            <w:lang w:val="en-US" w:eastAsia="zh-CN" w:bidi="ar"/>
          </w:rPr>
          <w:t>第二优先级，</w:t>
        </w:r>
      </w:ins>
      <w:ins w:id="52" w:author="$$$" w:date="2022-02-10T16:02:15Z">
        <w:r>
          <w:rPr>
            <w:rFonts w:hint="eastAsia" w:cstheme="minorBidi"/>
            <w:i w:val="0"/>
            <w:iCs w:val="0"/>
            <w:caps w:val="0"/>
            <w:spacing w:val="0"/>
            <w:kern w:val="2"/>
            <w:sz w:val="21"/>
            <w:szCs w:val="22"/>
            <w:shd w:val="clear"/>
            <w:lang w:val="en-US" w:eastAsia="zh-CN" w:bidi="ar"/>
          </w:rPr>
          <w:t>最后</w:t>
        </w:r>
      </w:ins>
      <w:ins w:id="53" w:author="$$$" w:date="2022-02-10T16:02:17Z">
        <w:r>
          <w:rPr>
            <w:rFonts w:hint="eastAsia" w:cstheme="minorBidi"/>
            <w:i w:val="0"/>
            <w:iCs w:val="0"/>
            <w:caps w:val="0"/>
            <w:spacing w:val="0"/>
            <w:kern w:val="2"/>
            <w:sz w:val="21"/>
            <w:szCs w:val="22"/>
            <w:shd w:val="clear"/>
            <w:lang w:val="en-US" w:eastAsia="zh-CN" w:bidi="ar"/>
          </w:rPr>
          <w:t>进入</w:t>
        </w:r>
      </w:ins>
      <w:ins w:id="54" w:author="$$$" w:date="2022-02-10T16:02:18Z">
        <w:r>
          <w:rPr>
            <w:rFonts w:hint="eastAsia" w:cstheme="minorBidi"/>
            <w:i w:val="0"/>
            <w:iCs w:val="0"/>
            <w:caps w:val="0"/>
            <w:spacing w:val="0"/>
            <w:kern w:val="2"/>
            <w:sz w:val="21"/>
            <w:szCs w:val="22"/>
            <w:shd w:val="clear"/>
            <w:lang w:val="en-US" w:eastAsia="zh-CN" w:bidi="ar"/>
          </w:rPr>
          <w:t>第三</w:t>
        </w:r>
      </w:ins>
      <w:ins w:id="55" w:author="$$$" w:date="2022-02-10T16:02:20Z">
        <w:r>
          <w:rPr>
            <w:rFonts w:hint="eastAsia" w:cstheme="minorBidi"/>
            <w:i w:val="0"/>
            <w:iCs w:val="0"/>
            <w:caps w:val="0"/>
            <w:spacing w:val="0"/>
            <w:kern w:val="2"/>
            <w:sz w:val="21"/>
            <w:szCs w:val="22"/>
            <w:shd w:val="clear"/>
            <w:lang w:val="en-US" w:eastAsia="zh-CN" w:bidi="ar"/>
          </w:rPr>
          <w:t>优先级。</w:t>
        </w:r>
      </w:ins>
    </w:p>
    <w:p>
      <w:pPr>
        <w:keepNext w:val="0"/>
        <w:keepLines w:val="0"/>
        <w:widowControl/>
        <w:numPr>
          <w:ilvl w:val="-1"/>
          <w:numId w:val="0"/>
        </w:numPr>
        <w:suppressLineNumbers w:val="0"/>
        <w:ind w:left="0" w:leftChars="0" w:firstLine="420" w:firstLineChars="0"/>
        <w:jc w:val="left"/>
        <w:rPr>
          <w:ins w:id="56" w:author="$$$" w:date="2022-02-10T15:26:32Z"/>
          <w:rFonts w:hint="default" w:cstheme="minorBidi"/>
          <w:i w:val="0"/>
          <w:iCs w:val="0"/>
          <w:caps w:val="0"/>
          <w:spacing w:val="0"/>
          <w:kern w:val="2"/>
          <w:sz w:val="21"/>
          <w:szCs w:val="22"/>
          <w:shd w:val="clear"/>
          <w:lang w:val="en-US" w:eastAsia="zh-CN" w:bidi="ar"/>
        </w:rPr>
      </w:pPr>
      <w:ins w:id="57" w:author="$$$" w:date="2022-02-10T16:02:23Z">
        <w:r>
          <w:rPr>
            <w:rFonts w:hint="eastAsia" w:cstheme="minorBidi"/>
            <w:i w:val="0"/>
            <w:iCs w:val="0"/>
            <w:caps w:val="0"/>
            <w:spacing w:val="0"/>
            <w:kern w:val="2"/>
            <w:sz w:val="21"/>
            <w:szCs w:val="22"/>
            <w:shd w:val="clear"/>
            <w:lang w:val="en-US" w:eastAsia="zh-CN" w:bidi="ar"/>
          </w:rPr>
          <w:t>例如</w:t>
        </w:r>
      </w:ins>
      <w:ins w:id="58" w:author="$$$" w:date="2022-02-10T16:02:24Z">
        <w:r>
          <w:rPr>
            <w:rFonts w:hint="eastAsia" w:cstheme="minorBidi"/>
            <w:i w:val="0"/>
            <w:iCs w:val="0"/>
            <w:caps w:val="0"/>
            <w:spacing w:val="0"/>
            <w:kern w:val="2"/>
            <w:sz w:val="21"/>
            <w:szCs w:val="22"/>
            <w:shd w:val="clear"/>
            <w:lang w:val="en-US" w:eastAsia="zh-CN" w:bidi="ar"/>
          </w:rPr>
          <w:t>：</w:t>
        </w:r>
      </w:ins>
      <w:ins w:id="59" w:author="$$$" w:date="2022-02-10T16:02:30Z">
        <w:r>
          <w:rPr>
            <w:rFonts w:hint="eastAsia" w:cstheme="minorBidi"/>
            <w:i w:val="0"/>
            <w:iCs w:val="0"/>
            <w:caps w:val="0"/>
            <w:spacing w:val="0"/>
            <w:kern w:val="2"/>
            <w:sz w:val="21"/>
            <w:szCs w:val="22"/>
            <w:shd w:val="clear"/>
            <w:lang w:val="en-US" w:eastAsia="zh-CN" w:bidi="ar"/>
          </w:rPr>
          <w:t>得到</w:t>
        </w:r>
      </w:ins>
      <w:ins w:id="60" w:author="$$$" w:date="2022-02-10T16:02:32Z">
        <w:r>
          <w:rPr>
            <w:rFonts w:hint="eastAsia" w:cstheme="minorBidi"/>
            <w:i w:val="0"/>
            <w:iCs w:val="0"/>
            <w:caps w:val="0"/>
            <w:spacing w:val="0"/>
            <w:kern w:val="2"/>
            <w:sz w:val="21"/>
            <w:szCs w:val="22"/>
            <w:shd w:val="clear"/>
            <w:lang w:val="en-US" w:eastAsia="zh-CN" w:bidi="ar"/>
          </w:rPr>
          <w:t>一张图片，</w:t>
        </w:r>
      </w:ins>
      <w:ins w:id="61" w:author="$$$" w:date="2022-02-10T16:02:35Z">
        <w:r>
          <w:rPr>
            <w:rFonts w:hint="eastAsia" w:cstheme="minorBidi"/>
            <w:i w:val="0"/>
            <w:iCs w:val="0"/>
            <w:caps w:val="0"/>
            <w:spacing w:val="0"/>
            <w:kern w:val="2"/>
            <w:sz w:val="21"/>
            <w:szCs w:val="22"/>
            <w:shd w:val="clear"/>
            <w:lang w:val="en-US" w:eastAsia="zh-CN" w:bidi="ar"/>
          </w:rPr>
          <w:t>应该</w:t>
        </w:r>
      </w:ins>
      <w:ins w:id="62" w:author="$$$" w:date="2022-02-10T16:02:36Z">
        <w:r>
          <w:rPr>
            <w:rFonts w:hint="eastAsia" w:cstheme="minorBidi"/>
            <w:i w:val="0"/>
            <w:iCs w:val="0"/>
            <w:caps w:val="0"/>
            <w:spacing w:val="0"/>
            <w:kern w:val="2"/>
            <w:sz w:val="21"/>
            <w:szCs w:val="22"/>
            <w:shd w:val="clear"/>
            <w:lang w:val="en-US" w:eastAsia="zh-CN" w:bidi="ar"/>
          </w:rPr>
          <w:t>先判断</w:t>
        </w:r>
      </w:ins>
      <w:ins w:id="63" w:author="$$$" w:date="2022-02-10T16:02:37Z">
        <w:r>
          <w:rPr>
            <w:rFonts w:hint="eastAsia" w:cstheme="minorBidi"/>
            <w:i w:val="0"/>
            <w:iCs w:val="0"/>
            <w:caps w:val="0"/>
            <w:spacing w:val="0"/>
            <w:kern w:val="2"/>
            <w:sz w:val="21"/>
            <w:szCs w:val="22"/>
            <w:shd w:val="clear"/>
            <w:lang w:val="en-US" w:eastAsia="zh-CN" w:bidi="ar"/>
          </w:rPr>
          <w:t>图片</w:t>
        </w:r>
      </w:ins>
      <w:ins w:id="64" w:author="$$$" w:date="2022-02-10T16:02:38Z">
        <w:r>
          <w:rPr>
            <w:rFonts w:hint="eastAsia" w:cstheme="minorBidi"/>
            <w:i w:val="0"/>
            <w:iCs w:val="0"/>
            <w:caps w:val="0"/>
            <w:spacing w:val="0"/>
            <w:kern w:val="2"/>
            <w:sz w:val="21"/>
            <w:szCs w:val="22"/>
            <w:shd w:val="clear"/>
            <w:lang w:val="en-US" w:eastAsia="zh-CN" w:bidi="ar"/>
          </w:rPr>
          <w:t>中</w:t>
        </w:r>
      </w:ins>
      <w:ins w:id="65" w:author="$$$" w:date="2022-02-10T16:02:39Z">
        <w:r>
          <w:rPr>
            <w:rFonts w:hint="eastAsia" w:cstheme="minorBidi"/>
            <w:i w:val="0"/>
            <w:iCs w:val="0"/>
            <w:caps w:val="0"/>
            <w:spacing w:val="0"/>
            <w:kern w:val="2"/>
            <w:sz w:val="21"/>
            <w:szCs w:val="22"/>
            <w:shd w:val="clear"/>
            <w:lang w:val="en-US" w:eastAsia="zh-CN" w:bidi="ar"/>
          </w:rPr>
          <w:t>是否</w:t>
        </w:r>
      </w:ins>
      <w:ins w:id="66" w:author="$$$" w:date="2022-02-10T16:02:41Z">
        <w:r>
          <w:rPr>
            <w:rFonts w:hint="eastAsia" w:cstheme="minorBidi"/>
            <w:i w:val="0"/>
            <w:iCs w:val="0"/>
            <w:caps w:val="0"/>
            <w:spacing w:val="0"/>
            <w:kern w:val="2"/>
            <w:sz w:val="21"/>
            <w:szCs w:val="22"/>
            <w:shd w:val="clear"/>
            <w:lang w:val="en-US" w:eastAsia="zh-CN" w:bidi="ar"/>
          </w:rPr>
          <w:t>存在门，</w:t>
        </w:r>
      </w:ins>
      <w:ins w:id="67" w:author="$$$" w:date="2022-02-10T16:02:42Z">
        <w:r>
          <w:rPr>
            <w:rFonts w:hint="eastAsia" w:cstheme="minorBidi"/>
            <w:i w:val="0"/>
            <w:iCs w:val="0"/>
            <w:caps w:val="0"/>
            <w:spacing w:val="0"/>
            <w:kern w:val="2"/>
            <w:sz w:val="21"/>
            <w:szCs w:val="22"/>
            <w:shd w:val="clear"/>
            <w:lang w:val="en-US" w:eastAsia="zh-CN" w:bidi="ar"/>
          </w:rPr>
          <w:t>存在门</w:t>
        </w:r>
      </w:ins>
      <w:ins w:id="68" w:author="$$$" w:date="2022-02-10T16:02:43Z">
        <w:r>
          <w:rPr>
            <w:rFonts w:hint="eastAsia" w:cstheme="minorBidi"/>
            <w:i w:val="0"/>
            <w:iCs w:val="0"/>
            <w:caps w:val="0"/>
            <w:spacing w:val="0"/>
            <w:kern w:val="2"/>
            <w:sz w:val="21"/>
            <w:szCs w:val="22"/>
            <w:shd w:val="clear"/>
            <w:lang w:val="en-US" w:eastAsia="zh-CN" w:bidi="ar"/>
          </w:rPr>
          <w:t>的</w:t>
        </w:r>
      </w:ins>
      <w:ins w:id="69" w:author="$$$" w:date="2022-02-10T16:02:44Z">
        <w:r>
          <w:rPr>
            <w:rFonts w:hint="eastAsia" w:cstheme="minorBidi"/>
            <w:i w:val="0"/>
            <w:iCs w:val="0"/>
            <w:caps w:val="0"/>
            <w:spacing w:val="0"/>
            <w:kern w:val="2"/>
            <w:sz w:val="21"/>
            <w:szCs w:val="22"/>
            <w:shd w:val="clear"/>
            <w:lang w:val="en-US" w:eastAsia="zh-CN" w:bidi="ar"/>
          </w:rPr>
          <w:t>情况就</w:t>
        </w:r>
      </w:ins>
      <w:ins w:id="70" w:author="$$$" w:date="2022-02-10T16:03:10Z">
        <w:r>
          <w:rPr>
            <w:rFonts w:hint="eastAsia" w:cstheme="minorBidi"/>
            <w:i w:val="0"/>
            <w:iCs w:val="0"/>
            <w:caps w:val="0"/>
            <w:spacing w:val="0"/>
            <w:kern w:val="2"/>
            <w:sz w:val="21"/>
            <w:szCs w:val="22"/>
            <w:shd w:val="clear"/>
            <w:lang w:val="en-US" w:eastAsia="zh-CN" w:bidi="ar"/>
          </w:rPr>
          <w:t>该</w:t>
        </w:r>
      </w:ins>
      <w:ins w:id="71" w:author="$$$" w:date="2022-02-10T16:03:12Z">
        <w:r>
          <w:rPr>
            <w:rFonts w:hint="eastAsia" w:cstheme="minorBidi"/>
            <w:i w:val="0"/>
            <w:iCs w:val="0"/>
            <w:caps w:val="0"/>
            <w:spacing w:val="0"/>
            <w:kern w:val="2"/>
            <w:sz w:val="21"/>
            <w:szCs w:val="22"/>
            <w:shd w:val="clear"/>
            <w:lang w:val="en-US" w:eastAsia="zh-CN" w:bidi="ar"/>
          </w:rPr>
          <w:t>直接</w:t>
        </w:r>
      </w:ins>
      <w:ins w:id="72" w:author="$$$" w:date="2022-02-10T16:03:17Z">
        <w:r>
          <w:rPr>
            <w:rFonts w:hint="eastAsia" w:cstheme="minorBidi"/>
            <w:i w:val="0"/>
            <w:iCs w:val="0"/>
            <w:caps w:val="0"/>
            <w:spacing w:val="0"/>
            <w:kern w:val="2"/>
            <w:sz w:val="21"/>
            <w:szCs w:val="22"/>
            <w:shd w:val="clear"/>
            <w:lang w:val="en-US" w:eastAsia="zh-CN" w:bidi="ar"/>
          </w:rPr>
          <w:t>标为</w:t>
        </w:r>
      </w:ins>
      <w:ins w:id="73" w:author="$$$" w:date="2022-02-10T16:03:19Z">
        <w:r>
          <w:rPr>
            <w:rFonts w:hint="eastAsia" w:cstheme="minorBidi"/>
            <w:i w:val="0"/>
            <w:iCs w:val="0"/>
            <w:caps w:val="0"/>
            <w:spacing w:val="0"/>
            <w:kern w:val="2"/>
            <w:sz w:val="21"/>
            <w:szCs w:val="22"/>
            <w:shd w:val="clear"/>
            <w:lang w:val="en-US" w:eastAsia="zh-CN" w:bidi="ar"/>
          </w:rPr>
          <w:t>1</w:t>
        </w:r>
      </w:ins>
      <w:ins w:id="74" w:author="$$$" w:date="2022-02-10T16:03:22Z">
        <w:r>
          <w:rPr>
            <w:rFonts w:hint="eastAsia" w:cstheme="minorBidi"/>
            <w:i w:val="0"/>
            <w:iCs w:val="0"/>
            <w:caps w:val="0"/>
            <w:spacing w:val="0"/>
            <w:kern w:val="2"/>
            <w:sz w:val="21"/>
            <w:szCs w:val="22"/>
            <w:shd w:val="clear"/>
            <w:lang w:val="en-US" w:eastAsia="zh-CN" w:bidi="ar"/>
          </w:rPr>
          <w:t>）</w:t>
        </w:r>
      </w:ins>
      <w:ins w:id="75" w:author="$$$" w:date="2022-02-10T16:03:31Z">
        <w:r>
          <w:rPr>
            <w:rFonts w:hint="eastAsia" w:cstheme="minorBidi"/>
            <w:i w:val="0"/>
            <w:iCs w:val="0"/>
            <w:caps w:val="0"/>
            <w:spacing w:val="0"/>
            <w:kern w:val="2"/>
            <w:sz w:val="21"/>
            <w:szCs w:val="22"/>
            <w:shd w:val="clear"/>
            <w:lang w:val="en-US" w:eastAsia="zh-CN" w:bidi="ar"/>
          </w:rPr>
          <w:t>。</w:t>
        </w:r>
      </w:ins>
      <w:ins w:id="76" w:author="$$$" w:date="2022-02-10T16:03:32Z">
        <w:r>
          <w:rPr>
            <w:rFonts w:hint="eastAsia" w:cstheme="minorBidi"/>
            <w:i w:val="0"/>
            <w:iCs w:val="0"/>
            <w:caps w:val="0"/>
            <w:spacing w:val="0"/>
            <w:kern w:val="2"/>
            <w:sz w:val="21"/>
            <w:szCs w:val="22"/>
            <w:shd w:val="clear"/>
            <w:lang w:val="en-US" w:eastAsia="zh-CN" w:bidi="ar"/>
          </w:rPr>
          <w:t>如果</w:t>
        </w:r>
      </w:ins>
      <w:ins w:id="77" w:author="$$$" w:date="2022-02-10T16:03:33Z">
        <w:r>
          <w:rPr>
            <w:rFonts w:hint="eastAsia" w:cstheme="minorBidi"/>
            <w:i w:val="0"/>
            <w:iCs w:val="0"/>
            <w:caps w:val="0"/>
            <w:spacing w:val="0"/>
            <w:kern w:val="2"/>
            <w:sz w:val="21"/>
            <w:szCs w:val="22"/>
            <w:shd w:val="clear"/>
            <w:lang w:val="en-US" w:eastAsia="zh-CN" w:bidi="ar"/>
          </w:rPr>
          <w:t>图片</w:t>
        </w:r>
      </w:ins>
      <w:ins w:id="78" w:author="$$$" w:date="2022-02-10T16:03:35Z">
        <w:r>
          <w:rPr>
            <w:rFonts w:hint="eastAsia" w:cstheme="minorBidi"/>
            <w:i w:val="0"/>
            <w:iCs w:val="0"/>
            <w:caps w:val="0"/>
            <w:spacing w:val="0"/>
            <w:kern w:val="2"/>
            <w:sz w:val="21"/>
            <w:szCs w:val="22"/>
            <w:shd w:val="clear"/>
            <w:lang w:val="en-US" w:eastAsia="zh-CN" w:bidi="ar"/>
          </w:rPr>
          <w:t>既不</w:t>
        </w:r>
      </w:ins>
      <w:ins w:id="79" w:author="$$$" w:date="2022-02-10T16:03:36Z">
        <w:r>
          <w:rPr>
            <w:rFonts w:hint="eastAsia" w:cstheme="minorBidi"/>
            <w:i w:val="0"/>
            <w:iCs w:val="0"/>
            <w:caps w:val="0"/>
            <w:spacing w:val="0"/>
            <w:kern w:val="2"/>
            <w:sz w:val="21"/>
            <w:szCs w:val="22"/>
            <w:shd w:val="clear"/>
            <w:lang w:val="en-US" w:eastAsia="zh-CN" w:bidi="ar"/>
          </w:rPr>
          <w:t>满足1</w:t>
        </w:r>
      </w:ins>
      <w:ins w:id="80" w:author="$$$" w:date="2022-02-10T16:03:40Z">
        <w:r>
          <w:rPr>
            <w:rFonts w:hint="eastAsia" w:cstheme="minorBidi"/>
            <w:i w:val="0"/>
            <w:iCs w:val="0"/>
            <w:caps w:val="0"/>
            <w:spacing w:val="0"/>
            <w:kern w:val="2"/>
            <w:sz w:val="21"/>
            <w:szCs w:val="22"/>
            <w:shd w:val="clear"/>
            <w:lang w:val="en-US" w:eastAsia="zh-CN" w:bidi="ar"/>
          </w:rPr>
          <w:t>）</w:t>
        </w:r>
      </w:ins>
      <w:ins w:id="81" w:author="$$$" w:date="2022-02-10T16:03:43Z">
        <w:r>
          <w:rPr>
            <w:rFonts w:hint="eastAsia" w:cstheme="minorBidi"/>
            <w:i w:val="0"/>
            <w:iCs w:val="0"/>
            <w:caps w:val="0"/>
            <w:spacing w:val="0"/>
            <w:kern w:val="2"/>
            <w:sz w:val="21"/>
            <w:szCs w:val="22"/>
            <w:shd w:val="clear"/>
            <w:lang w:val="en-US" w:eastAsia="zh-CN" w:bidi="ar"/>
          </w:rPr>
          <w:t>和2</w:t>
        </w:r>
      </w:ins>
      <w:ins w:id="82" w:author="$$$" w:date="2022-02-10T16:03:45Z">
        <w:r>
          <w:rPr>
            <w:rFonts w:hint="eastAsia" w:cstheme="minorBidi"/>
            <w:i w:val="0"/>
            <w:iCs w:val="0"/>
            <w:caps w:val="0"/>
            <w:spacing w:val="0"/>
            <w:kern w:val="2"/>
            <w:sz w:val="21"/>
            <w:szCs w:val="22"/>
            <w:shd w:val="clear"/>
            <w:lang w:val="en-US" w:eastAsia="zh-CN" w:bidi="ar"/>
          </w:rPr>
          <w:t>）</w:t>
        </w:r>
      </w:ins>
      <w:ins w:id="83" w:author="$$$" w:date="2022-02-10T16:03:46Z">
        <w:r>
          <w:rPr>
            <w:rFonts w:hint="eastAsia" w:cstheme="minorBidi"/>
            <w:i w:val="0"/>
            <w:iCs w:val="0"/>
            <w:caps w:val="0"/>
            <w:spacing w:val="0"/>
            <w:kern w:val="2"/>
            <w:sz w:val="21"/>
            <w:szCs w:val="22"/>
            <w:shd w:val="clear"/>
            <w:lang w:val="en-US" w:eastAsia="zh-CN" w:bidi="ar"/>
          </w:rPr>
          <w:t>,</w:t>
        </w:r>
      </w:ins>
      <w:ins w:id="84" w:author="$$$" w:date="2022-02-10T16:03:50Z">
        <w:r>
          <w:rPr>
            <w:rFonts w:hint="eastAsia" w:cstheme="minorBidi"/>
            <w:i w:val="0"/>
            <w:iCs w:val="0"/>
            <w:caps w:val="0"/>
            <w:spacing w:val="0"/>
            <w:kern w:val="2"/>
            <w:sz w:val="21"/>
            <w:szCs w:val="22"/>
            <w:shd w:val="clear"/>
            <w:lang w:val="en-US" w:eastAsia="zh-CN" w:bidi="ar"/>
          </w:rPr>
          <w:t>继续</w:t>
        </w:r>
      </w:ins>
      <w:ins w:id="85" w:author="$$$" w:date="2022-02-10T16:03:52Z">
        <w:r>
          <w:rPr>
            <w:rFonts w:hint="eastAsia" w:cstheme="minorBidi"/>
            <w:i w:val="0"/>
            <w:iCs w:val="0"/>
            <w:caps w:val="0"/>
            <w:spacing w:val="0"/>
            <w:kern w:val="2"/>
            <w:sz w:val="21"/>
            <w:szCs w:val="22"/>
            <w:shd w:val="clear"/>
            <w:lang w:val="en-US" w:eastAsia="zh-CN" w:bidi="ar"/>
          </w:rPr>
          <w:t>进入</w:t>
        </w:r>
      </w:ins>
      <w:ins w:id="86" w:author="$$$" w:date="2022-02-10T16:03:54Z">
        <w:r>
          <w:rPr>
            <w:rFonts w:hint="eastAsia" w:cstheme="minorBidi"/>
            <w:i w:val="0"/>
            <w:iCs w:val="0"/>
            <w:caps w:val="0"/>
            <w:spacing w:val="0"/>
            <w:kern w:val="2"/>
            <w:sz w:val="21"/>
            <w:szCs w:val="22"/>
            <w:shd w:val="clear"/>
            <w:lang w:val="en-US" w:eastAsia="zh-CN" w:bidi="ar"/>
          </w:rPr>
          <w:t>第二优先级</w:t>
        </w:r>
      </w:ins>
      <w:ins w:id="87" w:author="$$$" w:date="2022-02-10T16:03:55Z">
        <w:r>
          <w:rPr>
            <w:rFonts w:hint="eastAsia" w:cstheme="minorBidi"/>
            <w:i w:val="0"/>
            <w:iCs w:val="0"/>
            <w:caps w:val="0"/>
            <w:spacing w:val="0"/>
            <w:kern w:val="2"/>
            <w:sz w:val="21"/>
            <w:szCs w:val="22"/>
            <w:shd w:val="clear"/>
            <w:lang w:val="en-US" w:eastAsia="zh-CN" w:bidi="ar"/>
          </w:rPr>
          <w:t>判断</w:t>
        </w:r>
      </w:ins>
      <w:ins w:id="88" w:author="$$$" w:date="2022-02-10T16:03:56Z">
        <w:r>
          <w:rPr>
            <w:rFonts w:hint="eastAsia" w:cstheme="minorBidi"/>
            <w:i w:val="0"/>
            <w:iCs w:val="0"/>
            <w:caps w:val="0"/>
            <w:spacing w:val="0"/>
            <w:kern w:val="2"/>
            <w:sz w:val="21"/>
            <w:szCs w:val="22"/>
            <w:shd w:val="clear"/>
            <w:lang w:val="en-US" w:eastAsia="zh-CN" w:bidi="ar"/>
          </w:rPr>
          <w:t>图片</w:t>
        </w:r>
      </w:ins>
      <w:ins w:id="89" w:author="$$$" w:date="2022-02-10T16:03:59Z">
        <w:r>
          <w:rPr>
            <w:rFonts w:hint="eastAsia" w:cstheme="minorBidi"/>
            <w:i w:val="0"/>
            <w:iCs w:val="0"/>
            <w:caps w:val="0"/>
            <w:spacing w:val="0"/>
            <w:kern w:val="2"/>
            <w:sz w:val="21"/>
            <w:szCs w:val="22"/>
            <w:shd w:val="clear"/>
            <w:lang w:val="en-US" w:eastAsia="zh-CN" w:bidi="ar"/>
          </w:rPr>
          <w:t>是否为</w:t>
        </w:r>
      </w:ins>
      <w:ins w:id="90" w:author="$$$" w:date="2022-02-10T16:04:00Z">
        <w:r>
          <w:rPr>
            <w:rFonts w:hint="eastAsia" w:cstheme="minorBidi"/>
            <w:i w:val="0"/>
            <w:iCs w:val="0"/>
            <w:caps w:val="0"/>
            <w:spacing w:val="0"/>
            <w:kern w:val="2"/>
            <w:sz w:val="21"/>
            <w:szCs w:val="22"/>
            <w:shd w:val="clear"/>
            <w:lang w:val="en-US" w:eastAsia="zh-CN" w:bidi="ar"/>
          </w:rPr>
          <w:t>3</w:t>
        </w:r>
      </w:ins>
      <w:ins w:id="91" w:author="$$$" w:date="2022-02-10T16:04:01Z">
        <w:r>
          <w:rPr>
            <w:rFonts w:hint="eastAsia" w:cstheme="minorBidi"/>
            <w:i w:val="0"/>
            <w:iCs w:val="0"/>
            <w:caps w:val="0"/>
            <w:spacing w:val="0"/>
            <w:kern w:val="2"/>
            <w:sz w:val="21"/>
            <w:szCs w:val="22"/>
            <w:shd w:val="clear"/>
            <w:lang w:val="en-US" w:eastAsia="zh-CN" w:bidi="ar"/>
          </w:rPr>
          <w:t>-</w:t>
        </w:r>
      </w:ins>
      <w:ins w:id="92" w:author="$$$" w:date="2022-02-10T16:04:02Z">
        <w:r>
          <w:rPr>
            <w:rFonts w:hint="eastAsia" w:cstheme="minorBidi"/>
            <w:i w:val="0"/>
            <w:iCs w:val="0"/>
            <w:caps w:val="0"/>
            <w:spacing w:val="0"/>
            <w:kern w:val="2"/>
            <w:sz w:val="21"/>
            <w:szCs w:val="22"/>
            <w:shd w:val="clear"/>
            <w:lang w:val="en-US" w:eastAsia="zh-CN" w:bidi="ar"/>
          </w:rPr>
          <w:t>9，</w:t>
        </w:r>
      </w:ins>
      <w:ins w:id="93" w:author="$$$" w:date="2022-02-10T16:04:04Z">
        <w:r>
          <w:rPr>
            <w:rFonts w:hint="eastAsia" w:cstheme="minorBidi"/>
            <w:i w:val="0"/>
            <w:iCs w:val="0"/>
            <w:caps w:val="0"/>
            <w:spacing w:val="0"/>
            <w:kern w:val="2"/>
            <w:sz w:val="21"/>
            <w:szCs w:val="22"/>
            <w:shd w:val="clear"/>
            <w:lang w:val="en-US" w:eastAsia="zh-CN" w:bidi="ar"/>
          </w:rPr>
          <w:t>都</w:t>
        </w:r>
      </w:ins>
      <w:ins w:id="94" w:author="$$$" w:date="2022-02-10T16:04:06Z">
        <w:r>
          <w:rPr>
            <w:rFonts w:hint="eastAsia" w:cstheme="minorBidi"/>
            <w:i w:val="0"/>
            <w:iCs w:val="0"/>
            <w:caps w:val="0"/>
            <w:spacing w:val="0"/>
            <w:kern w:val="2"/>
            <w:sz w:val="21"/>
            <w:szCs w:val="22"/>
            <w:shd w:val="clear"/>
            <w:lang w:val="en-US" w:eastAsia="zh-CN" w:bidi="ar"/>
          </w:rPr>
          <w:t>不满足</w:t>
        </w:r>
      </w:ins>
      <w:ins w:id="95" w:author="$$$" w:date="2022-02-10T16:04:07Z">
        <w:r>
          <w:rPr>
            <w:rFonts w:hint="eastAsia" w:cstheme="minorBidi"/>
            <w:i w:val="0"/>
            <w:iCs w:val="0"/>
            <w:caps w:val="0"/>
            <w:spacing w:val="0"/>
            <w:kern w:val="2"/>
            <w:sz w:val="21"/>
            <w:szCs w:val="22"/>
            <w:shd w:val="clear"/>
            <w:lang w:val="en-US" w:eastAsia="zh-CN" w:bidi="ar"/>
          </w:rPr>
          <w:t>最后</w:t>
        </w:r>
      </w:ins>
      <w:ins w:id="96" w:author="$$$" w:date="2022-02-10T16:04:09Z">
        <w:r>
          <w:rPr>
            <w:rFonts w:hint="eastAsia" w:cstheme="minorBidi"/>
            <w:i w:val="0"/>
            <w:iCs w:val="0"/>
            <w:caps w:val="0"/>
            <w:spacing w:val="0"/>
            <w:kern w:val="2"/>
            <w:sz w:val="21"/>
            <w:szCs w:val="22"/>
            <w:shd w:val="clear"/>
            <w:lang w:val="en-US" w:eastAsia="zh-CN" w:bidi="ar"/>
          </w:rPr>
          <w:t>进入</w:t>
        </w:r>
      </w:ins>
      <w:ins w:id="97" w:author="$$$" w:date="2022-02-10T16:04:11Z">
        <w:r>
          <w:rPr>
            <w:rFonts w:hint="eastAsia" w:cstheme="minorBidi"/>
            <w:i w:val="0"/>
            <w:iCs w:val="0"/>
            <w:caps w:val="0"/>
            <w:spacing w:val="0"/>
            <w:kern w:val="2"/>
            <w:sz w:val="21"/>
            <w:szCs w:val="22"/>
            <w:shd w:val="clear"/>
            <w:lang w:val="en-US" w:eastAsia="zh-CN" w:bidi="ar"/>
          </w:rPr>
          <w:t>第三优先级</w:t>
        </w:r>
      </w:ins>
      <w:ins w:id="98" w:author="$$$" w:date="2022-02-10T16:04:12Z">
        <w:r>
          <w:rPr>
            <w:rFonts w:hint="eastAsia" w:cstheme="minorBidi"/>
            <w:i w:val="0"/>
            <w:iCs w:val="0"/>
            <w:caps w:val="0"/>
            <w:spacing w:val="0"/>
            <w:kern w:val="2"/>
            <w:sz w:val="21"/>
            <w:szCs w:val="22"/>
            <w:shd w:val="clear"/>
            <w:lang w:val="en-US" w:eastAsia="zh-CN" w:bidi="ar"/>
          </w:rPr>
          <w:t>判断</w:t>
        </w:r>
      </w:ins>
      <w:ins w:id="99" w:author="$$$" w:date="2022-02-10T16:04:13Z">
        <w:r>
          <w:rPr>
            <w:rFonts w:hint="eastAsia" w:cstheme="minorBidi"/>
            <w:i w:val="0"/>
            <w:iCs w:val="0"/>
            <w:caps w:val="0"/>
            <w:spacing w:val="0"/>
            <w:kern w:val="2"/>
            <w:sz w:val="21"/>
            <w:szCs w:val="22"/>
            <w:shd w:val="clear"/>
            <w:lang w:val="en-US" w:eastAsia="zh-CN" w:bidi="ar"/>
          </w:rPr>
          <w:t>。</w:t>
        </w:r>
      </w:ins>
    </w:p>
    <w:p>
      <w:pPr>
        <w:keepNext w:val="0"/>
        <w:keepLines w:val="0"/>
        <w:widowControl/>
        <w:numPr>
          <w:ilvl w:val="-1"/>
          <w:numId w:val="0"/>
        </w:numPr>
        <w:suppressLineNumbers w:val="0"/>
        <w:ind w:left="840" w:leftChars="0" w:firstLine="0" w:firstLineChars="0"/>
        <w:jc w:val="left"/>
        <w:rPr>
          <w:ins w:id="100" w:author="$$$" w:date="2022-02-10T14:36:36Z"/>
          <w:rFonts w:hint="default" w:cstheme="minorBidi"/>
          <w:i w:val="0"/>
          <w:iCs w:val="0"/>
          <w:caps w:val="0"/>
          <w:spacing w:val="0"/>
          <w:kern w:val="2"/>
          <w:sz w:val="21"/>
          <w:szCs w:val="22"/>
          <w:shd w:val="clear"/>
          <w:lang w:val="en-US" w:eastAsia="zh-CN" w:bidi="ar"/>
        </w:rPr>
      </w:pPr>
      <w:ins w:id="101" w:author="$$$" w:date="2022-02-10T15:26:36Z">
        <w:r>
          <w:rPr>
            <w:rFonts w:hint="eastAsia"/>
            <w:lang w:val="en-US" w:eastAsia="zh-CN" w:bidi="ar"/>
          </w:rPr>
          <w:t>------------------</w:t>
        </w:r>
      </w:ins>
      <w:ins w:id="102" w:author="$$$" w:date="2022-02-10T15:26:41Z">
        <w:r>
          <w:rPr>
            <w:rFonts w:hint="eastAsia"/>
            <w:lang w:val="en-US" w:eastAsia="zh-CN" w:bidi="ar"/>
          </w:rPr>
          <w:t xml:space="preserve"> </w:t>
        </w:r>
      </w:ins>
      <w:ins w:id="103" w:author="$$$" w:date="2022-02-10T15:26:42Z">
        <w:r>
          <w:rPr>
            <w:rFonts w:hint="eastAsia"/>
            <w:lang w:val="en-US" w:eastAsia="zh-CN" w:bidi="ar"/>
          </w:rPr>
          <w:t>第一</w:t>
        </w:r>
      </w:ins>
      <w:ins w:id="104" w:author="$$$" w:date="2022-02-10T15:26:44Z">
        <w:r>
          <w:rPr>
            <w:rFonts w:hint="eastAsia"/>
            <w:lang w:val="en-US" w:eastAsia="zh-CN" w:bidi="ar"/>
          </w:rPr>
          <w:t xml:space="preserve">优先级 </w:t>
        </w:r>
      </w:ins>
      <w:ins w:id="105" w:author="$$$" w:date="2022-02-10T15:26:36Z">
        <w:r>
          <w:rPr>
            <w:rFonts w:hint="eastAsia"/>
            <w:lang w:val="en-US" w:eastAsia="zh-CN" w:bidi="ar"/>
          </w:rPr>
          <w:t>---------------------</w:t>
        </w:r>
      </w:ins>
    </w:p>
    <w:p>
      <w:pPr>
        <w:widowControl/>
        <w:numPr>
          <w:ilvl w:val="0"/>
          <w:numId w:val="2"/>
        </w:numPr>
        <w:ind w:left="1265" w:leftChars="0" w:hanging="425" w:firstLineChars="0"/>
        <w:jc w:val="left"/>
        <w:rPr>
          <w:ins w:id="106" w:author="$$$" w:date="2022-02-10T15:25:20Z"/>
          <w:rFonts w:hint="default"/>
          <w:lang w:val="en-US" w:eastAsia="zh-CN" w:bidi="ar"/>
        </w:rPr>
      </w:pPr>
      <w:ins w:id="107" w:author="$$$" w:date="2022-02-10T15:25:20Z">
        <w:r>
          <w:rPr>
            <w:rFonts w:hint="default"/>
            <w:lang w:val="en-US" w:eastAsia="zh-CN" w:bidi="ar"/>
          </w:rPr>
          <w:t>CrossLook_Door</w:t>
        </w:r>
      </w:ins>
      <w:ins w:id="108" w:author="$$$" w:date="2022-02-10T15:25:20Z">
        <w:r>
          <w:rPr>
            <w:rFonts w:hint="eastAsia"/>
            <w:lang w:val="en-US" w:eastAsia="zh-CN" w:bidi="ar"/>
          </w:rPr>
          <w:t xml:space="preserve"> （交叉视角_门）</w:t>
        </w:r>
      </w:ins>
    </w:p>
    <w:p>
      <w:pPr>
        <w:keepNext w:val="0"/>
        <w:keepLines w:val="0"/>
        <w:widowControl/>
        <w:numPr>
          <w:ilvl w:val="0"/>
          <w:numId w:val="2"/>
        </w:numPr>
        <w:suppressLineNumbers w:val="0"/>
        <w:ind w:left="1265" w:leftChars="0" w:hanging="425" w:firstLineChars="0"/>
        <w:jc w:val="left"/>
        <w:rPr>
          <w:ins w:id="109" w:author="$$$" w:date="2022-02-10T15:25:43Z"/>
          <w:rFonts w:hint="eastAsia"/>
          <w:lang w:bidi="ar"/>
        </w:rPr>
      </w:pPr>
      <w:ins w:id="110" w:author="$$$" w:date="2022-02-10T15:25:20Z">
        <w:r>
          <w:rPr>
            <w:rFonts w:hint="default"/>
            <w:lang w:val="en-US" w:eastAsia="zh-CN" w:bidi="ar"/>
          </w:rPr>
          <w:t>CrossLook_DoorFrame</w:t>
        </w:r>
      </w:ins>
      <w:ins w:id="111" w:author="$$$" w:date="2022-02-10T15:25:20Z">
        <w:r>
          <w:rPr>
            <w:rFonts w:hint="eastAsia"/>
            <w:lang w:val="en-US" w:eastAsia="zh-CN" w:bidi="ar"/>
          </w:rPr>
          <w:t xml:space="preserve"> （交叉视角_门框）</w:t>
        </w:r>
      </w:ins>
    </w:p>
    <w:p>
      <w:pPr>
        <w:keepNext w:val="0"/>
        <w:keepLines w:val="0"/>
        <w:widowControl/>
        <w:numPr>
          <w:ilvl w:val="-1"/>
          <w:numId w:val="0"/>
        </w:numPr>
        <w:suppressLineNumbers w:val="0"/>
        <w:ind w:left="840" w:leftChars="0" w:firstLine="0" w:firstLineChars="0"/>
        <w:jc w:val="left"/>
        <w:rPr>
          <w:ins w:id="112" w:author="$$$" w:date="2022-02-10T15:25:19Z"/>
          <w:rFonts w:hint="default"/>
          <w:lang w:val="en-US" w:bidi="ar"/>
        </w:rPr>
      </w:pPr>
      <w:ins w:id="113" w:author="$$$" w:date="2022-02-10T15:25:44Z">
        <w:r>
          <w:rPr>
            <w:rFonts w:hint="eastAsia"/>
            <w:lang w:val="en-US" w:eastAsia="zh-CN" w:bidi="ar"/>
          </w:rPr>
          <w:t>--</w:t>
        </w:r>
      </w:ins>
      <w:ins w:id="114" w:author="$$$" w:date="2022-02-10T15:25:45Z">
        <w:r>
          <w:rPr>
            <w:rFonts w:hint="eastAsia"/>
            <w:lang w:val="en-US" w:eastAsia="zh-CN" w:bidi="ar"/>
          </w:rPr>
          <w:t>----------------</w:t>
        </w:r>
      </w:ins>
      <w:ins w:id="115" w:author="$$$" w:date="2022-02-10T15:26:53Z">
        <w:r>
          <w:rPr>
            <w:rFonts w:hint="eastAsia"/>
            <w:lang w:val="en-US" w:eastAsia="zh-CN" w:bidi="ar"/>
          </w:rPr>
          <w:t xml:space="preserve"> 第</w:t>
        </w:r>
      </w:ins>
      <w:ins w:id="116" w:author="$$$" w:date="2022-02-10T15:26:56Z">
        <w:r>
          <w:rPr>
            <w:rFonts w:hint="eastAsia"/>
            <w:lang w:val="en-US" w:eastAsia="zh-CN" w:bidi="ar"/>
          </w:rPr>
          <w:t>二</w:t>
        </w:r>
      </w:ins>
      <w:ins w:id="117" w:author="$$$" w:date="2022-02-10T15:26:53Z">
        <w:r>
          <w:rPr>
            <w:rFonts w:hint="eastAsia"/>
            <w:lang w:val="en-US" w:eastAsia="zh-CN" w:bidi="ar"/>
          </w:rPr>
          <w:t xml:space="preserve">优先级 </w:t>
        </w:r>
      </w:ins>
      <w:ins w:id="118" w:author="$$$" w:date="2022-02-10T15:25:46Z">
        <w:r>
          <w:rPr>
            <w:rFonts w:hint="eastAsia"/>
            <w:lang w:val="en-US" w:eastAsia="zh-CN" w:bidi="ar"/>
          </w:rPr>
          <w:t>---------------------</w:t>
        </w:r>
      </w:ins>
    </w:p>
    <w:p>
      <w:pPr>
        <w:keepNext w:val="0"/>
        <w:keepLines w:val="0"/>
        <w:widowControl/>
        <w:numPr>
          <w:ilvl w:val="0"/>
          <w:numId w:val="2"/>
        </w:numPr>
        <w:suppressLineNumbers w:val="0"/>
        <w:ind w:left="1265" w:leftChars="0" w:hanging="425" w:firstLineChars="0"/>
        <w:jc w:val="left"/>
        <w:rPr>
          <w:ins w:id="119" w:author="$$$" w:date="2022-02-10T14:35:54Z"/>
          <w:rFonts w:hint="eastAsia"/>
          <w:lang w:bidi="ar"/>
        </w:rPr>
      </w:pPr>
      <w:ins w:id="120" w:author="$$$" w:date="2022-02-10T14:35:54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bed_room（卧室）</w:t>
        </w:r>
      </w:ins>
    </w:p>
    <w:p>
      <w:pPr>
        <w:keepNext w:val="0"/>
        <w:keepLines w:val="0"/>
        <w:widowControl/>
        <w:numPr>
          <w:ilvl w:val="0"/>
          <w:numId w:val="2"/>
        </w:numPr>
        <w:suppressLineNumbers w:val="0"/>
        <w:ind w:left="1265" w:leftChars="0" w:hanging="425" w:firstLineChars="0"/>
        <w:jc w:val="left"/>
        <w:rPr>
          <w:ins w:id="121" w:author="$$$" w:date="2022-02-10T14:35:54Z"/>
          <w:rFonts w:hint="eastAsia"/>
          <w:lang w:bidi="ar"/>
        </w:rPr>
      </w:pPr>
      <w:ins w:id="122" w:author="$$$" w:date="2022-02-10T14:35:54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dining_room（餐厅）</w:t>
        </w:r>
      </w:ins>
    </w:p>
    <w:p>
      <w:pPr>
        <w:keepNext w:val="0"/>
        <w:keepLines w:val="0"/>
        <w:widowControl/>
        <w:numPr>
          <w:ilvl w:val="0"/>
          <w:numId w:val="2"/>
        </w:numPr>
        <w:suppressLineNumbers w:val="0"/>
        <w:ind w:left="1265" w:leftChars="0" w:hanging="425" w:firstLineChars="0"/>
        <w:jc w:val="left"/>
        <w:rPr>
          <w:ins w:id="123" w:author="$$$" w:date="2022-02-10T14:35:54Z"/>
          <w:rFonts w:hint="eastAsia"/>
          <w:lang w:bidi="ar"/>
        </w:rPr>
      </w:pPr>
      <w:ins w:id="124" w:author="$$$" w:date="2022-02-10T14:35:54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drawing_room（客厅）</w:t>
        </w:r>
      </w:ins>
    </w:p>
    <w:p>
      <w:pPr>
        <w:keepNext w:val="0"/>
        <w:keepLines w:val="0"/>
        <w:widowControl/>
        <w:numPr>
          <w:ilvl w:val="0"/>
          <w:numId w:val="2"/>
        </w:numPr>
        <w:suppressLineNumbers w:val="0"/>
        <w:ind w:left="1265" w:leftChars="0" w:hanging="425" w:firstLineChars="0"/>
        <w:jc w:val="left"/>
        <w:rPr>
          <w:ins w:id="125" w:author="$$$" w:date="2022-02-10T15:26:04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126" w:author="$$$" w:date="2022-02-10T14:35:54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toilet_room（卫生间）</w:t>
        </w:r>
      </w:ins>
    </w:p>
    <w:p>
      <w:pPr>
        <w:widowControl/>
        <w:numPr>
          <w:ilvl w:val="0"/>
          <w:numId w:val="2"/>
        </w:numPr>
        <w:ind w:left="1265" w:hanging="425" w:firstLineChars="0"/>
        <w:jc w:val="left"/>
        <w:rPr>
          <w:ins w:id="127" w:author="$$$" w:date="2022-02-10T15:26:04Z"/>
          <w:rFonts w:hint="eastAsia"/>
          <w:lang w:val="en-US" w:eastAsia="zh-CN" w:bidi="ar"/>
        </w:rPr>
      </w:pPr>
      <w:ins w:id="128" w:author="$$$" w:date="2022-02-10T15:26:04Z">
        <w:r>
          <w:rPr>
            <w:rFonts w:hint="eastAsia"/>
            <w:lang w:val="en-US" w:eastAsia="zh-CN" w:bidi="ar"/>
          </w:rPr>
          <w:t>balcony （阳台）</w:t>
        </w:r>
      </w:ins>
    </w:p>
    <w:p>
      <w:pPr>
        <w:keepNext w:val="0"/>
        <w:keepLines w:val="0"/>
        <w:widowControl/>
        <w:numPr>
          <w:ilvl w:val="0"/>
          <w:numId w:val="2"/>
        </w:numPr>
        <w:suppressLineNumbers w:val="0"/>
        <w:ind w:left="1265" w:leftChars="0" w:hanging="425" w:firstLineChars="0"/>
        <w:jc w:val="left"/>
        <w:rPr>
          <w:ins w:id="129" w:author="$$$" w:date="2022-02-10T15:30:01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130" w:author="$$$" w:date="2022-02-10T15:26:08Z">
        <w:r>
          <w:rPr>
            <w:rFonts w:hint="eastAsia"/>
            <w:lang w:val="en-US" w:eastAsia="zh-CN" w:bidi="ar"/>
          </w:rPr>
          <w:t>kitchen （厨房）</w:t>
        </w:r>
      </w:ins>
    </w:p>
    <w:p>
      <w:pPr>
        <w:keepNext w:val="0"/>
        <w:keepLines w:val="0"/>
        <w:widowControl/>
        <w:numPr>
          <w:ilvl w:val="0"/>
          <w:numId w:val="2"/>
        </w:numPr>
        <w:suppressLineNumbers w:val="0"/>
        <w:ind w:left="1265" w:leftChars="0" w:hanging="425" w:firstLineChars="0"/>
        <w:jc w:val="left"/>
        <w:rPr>
          <w:ins w:id="131" w:author="$$$" w:date="2022-02-10T15:25:55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132" w:author="$$$" w:date="2022-02-10T15:33:55Z">
        <w:r>
          <w:rPr>
            <w:rFonts w:hint="eastAsia" w:cstheme="minorBidi"/>
            <w:i w:val="0"/>
            <w:iCs w:val="0"/>
            <w:caps w:val="0"/>
            <w:color w:val="auto"/>
            <w:spacing w:val="0"/>
            <w:kern w:val="2"/>
            <w:sz w:val="21"/>
            <w:szCs w:val="22"/>
            <w:shd w:val="clear" w:color="auto" w:fill="auto"/>
            <w:lang w:val="en-US" w:eastAsia="zh-CN" w:bidi="ar"/>
          </w:rPr>
          <w:t>fences</w:t>
        </w:r>
      </w:ins>
      <w:ins w:id="133" w:author="$$$" w:date="2022-02-10T15:32:33Z">
        <w:r>
          <w:rPr>
            <w:rFonts w:hint="eastAsia" w:cstheme="minorBidi"/>
            <w:i w:val="0"/>
            <w:iCs w:val="0"/>
            <w:caps w:val="0"/>
            <w:color w:val="auto"/>
            <w:spacing w:val="0"/>
            <w:kern w:val="2"/>
            <w:sz w:val="21"/>
            <w:szCs w:val="22"/>
            <w:shd w:val="clear" w:color="auto" w:fill="auto"/>
            <w:lang w:val="en-US" w:eastAsia="zh-CN" w:bidi="ar"/>
          </w:rPr>
          <w:t>（</w:t>
        </w:r>
      </w:ins>
      <w:ins w:id="134" w:author="$$$" w:date="2022-02-10T15:32:42Z">
        <w:r>
          <w:rPr>
            <w:rFonts w:hint="eastAsia" w:cstheme="minorBidi"/>
            <w:i w:val="0"/>
            <w:iCs w:val="0"/>
            <w:caps w:val="0"/>
            <w:color w:val="auto"/>
            <w:spacing w:val="0"/>
            <w:kern w:val="2"/>
            <w:sz w:val="21"/>
            <w:szCs w:val="22"/>
            <w:shd w:val="clear" w:color="auto" w:fill="auto"/>
            <w:lang w:val="en-US" w:eastAsia="zh-CN" w:bidi="ar"/>
          </w:rPr>
          <w:t>楼梯</w:t>
        </w:r>
      </w:ins>
      <w:ins w:id="135" w:author="$$$" w:date="2022-02-10T15:32:44Z">
        <w:r>
          <w:rPr>
            <w:rFonts w:hint="eastAsia" w:cstheme="minorBidi"/>
            <w:i w:val="0"/>
            <w:iCs w:val="0"/>
            <w:caps w:val="0"/>
            <w:color w:val="auto"/>
            <w:spacing w:val="0"/>
            <w:kern w:val="2"/>
            <w:sz w:val="21"/>
            <w:szCs w:val="22"/>
            <w:shd w:val="clear" w:color="auto" w:fill="auto"/>
            <w:lang w:val="en-US" w:eastAsia="zh-CN" w:bidi="ar"/>
          </w:rPr>
          <w:t>扶手</w:t>
        </w:r>
      </w:ins>
      <w:ins w:id="136" w:author="$$$" w:date="2022-02-10T15:34:00Z">
        <w:r>
          <w:rPr>
            <w:rFonts w:hint="eastAsia" w:cstheme="minorBidi"/>
            <w:i w:val="0"/>
            <w:iCs w:val="0"/>
            <w:caps w:val="0"/>
            <w:color w:val="auto"/>
            <w:spacing w:val="0"/>
            <w:kern w:val="2"/>
            <w:sz w:val="21"/>
            <w:szCs w:val="22"/>
            <w:shd w:val="clear" w:color="auto" w:fill="auto"/>
            <w:lang w:val="en-US" w:eastAsia="zh-CN" w:bidi="ar"/>
          </w:rPr>
          <w:t>，</w:t>
        </w:r>
      </w:ins>
      <w:ins w:id="137" w:author="$$$" w:date="2022-02-10T15:34:02Z">
        <w:r>
          <w:rPr>
            <w:rFonts w:hint="eastAsia" w:cstheme="minorBidi"/>
            <w:i w:val="0"/>
            <w:iCs w:val="0"/>
            <w:caps w:val="0"/>
            <w:color w:val="auto"/>
            <w:spacing w:val="0"/>
            <w:kern w:val="2"/>
            <w:sz w:val="21"/>
            <w:szCs w:val="22"/>
            <w:shd w:val="clear" w:color="auto" w:fill="auto"/>
            <w:lang w:val="en-US" w:eastAsia="zh-CN" w:bidi="ar"/>
          </w:rPr>
          <w:t>栅栏</w:t>
        </w:r>
      </w:ins>
      <w:ins w:id="138" w:author="$$$" w:date="2022-02-10T18:21:40Z">
        <w:r>
          <w:rPr>
            <w:rFonts w:hint="eastAsia" w:cstheme="minorBidi"/>
            <w:i w:val="0"/>
            <w:iCs w:val="0"/>
            <w:caps w:val="0"/>
            <w:color w:val="auto"/>
            <w:spacing w:val="0"/>
            <w:kern w:val="2"/>
            <w:sz w:val="21"/>
            <w:szCs w:val="22"/>
            <w:shd w:val="clear" w:color="auto" w:fill="auto"/>
            <w:lang w:val="en-US" w:eastAsia="zh-CN" w:bidi="ar"/>
          </w:rPr>
          <w:t>_</w:t>
        </w:r>
      </w:ins>
      <w:ins w:id="139" w:author="$$$" w:date="2022-02-10T18:21:42Z">
        <w:r>
          <w:rPr>
            <w:rFonts w:hint="eastAsia" w:cstheme="minorBidi"/>
            <w:i w:val="0"/>
            <w:iCs w:val="0"/>
            <w:caps w:val="0"/>
            <w:color w:val="auto"/>
            <w:spacing w:val="0"/>
            <w:kern w:val="2"/>
            <w:sz w:val="21"/>
            <w:szCs w:val="22"/>
            <w:shd w:val="clear" w:color="auto" w:fill="auto"/>
            <w:lang w:val="en-US" w:eastAsia="zh-CN" w:bidi="ar"/>
          </w:rPr>
          <w:t>室内</w:t>
        </w:r>
      </w:ins>
      <w:ins w:id="140" w:author="$$$" w:date="2022-02-10T15:36:39Z">
        <w:r>
          <w:rPr>
            <w:rFonts w:hint="eastAsia" w:cstheme="minorBidi"/>
            <w:i w:val="0"/>
            <w:iCs w:val="0"/>
            <w:caps w:val="0"/>
            <w:color w:val="auto"/>
            <w:spacing w:val="0"/>
            <w:kern w:val="2"/>
            <w:sz w:val="21"/>
            <w:szCs w:val="22"/>
            <w:shd w:val="clear" w:color="auto" w:fill="auto"/>
            <w:lang w:val="en-US" w:eastAsia="zh-CN" w:bidi="ar"/>
          </w:rPr>
          <w:t>，</w:t>
        </w:r>
      </w:ins>
      <w:ins w:id="141" w:author="$$$" w:date="2022-02-10T15:36:41Z">
        <w:r>
          <w:rPr>
            <w:rFonts w:hint="eastAsia" w:cstheme="minorBidi"/>
            <w:i w:val="0"/>
            <w:iCs w:val="0"/>
            <w:caps w:val="0"/>
            <w:color w:val="auto"/>
            <w:spacing w:val="0"/>
            <w:kern w:val="2"/>
            <w:sz w:val="21"/>
            <w:szCs w:val="22"/>
            <w:shd w:val="clear" w:color="auto" w:fill="auto"/>
            <w:lang w:val="en-US" w:eastAsia="zh-CN" w:bidi="ar"/>
          </w:rPr>
          <w:t>围栏</w:t>
        </w:r>
      </w:ins>
      <w:ins w:id="142" w:author="$$$" w:date="2022-02-10T15:36:42Z">
        <w:r>
          <w:rPr>
            <w:rFonts w:hint="eastAsia" w:cstheme="minorBidi"/>
            <w:i w:val="0"/>
            <w:iCs w:val="0"/>
            <w:caps w:val="0"/>
            <w:color w:val="auto"/>
            <w:spacing w:val="0"/>
            <w:kern w:val="2"/>
            <w:sz w:val="21"/>
            <w:szCs w:val="22"/>
            <w:shd w:val="clear" w:color="auto" w:fill="auto"/>
            <w:lang w:val="en-US" w:eastAsia="zh-CN" w:bidi="ar"/>
          </w:rPr>
          <w:t>等</w:t>
        </w:r>
      </w:ins>
      <w:ins w:id="143" w:author="$$$" w:date="2022-02-10T15:32:34Z">
        <w:r>
          <w:rPr>
            <w:rFonts w:hint="eastAsia" w:cstheme="minorBidi"/>
            <w:i w:val="0"/>
            <w:iCs w:val="0"/>
            <w:caps w:val="0"/>
            <w:color w:val="auto"/>
            <w:spacing w:val="0"/>
            <w:kern w:val="2"/>
            <w:sz w:val="21"/>
            <w:szCs w:val="22"/>
            <w:shd w:val="clear" w:color="auto" w:fill="auto"/>
            <w:lang w:val="en-US" w:eastAsia="zh-CN" w:bidi="ar"/>
          </w:rPr>
          <w:t>）</w:t>
        </w:r>
      </w:ins>
    </w:p>
    <w:p>
      <w:pPr>
        <w:keepNext w:val="0"/>
        <w:keepLines w:val="0"/>
        <w:widowControl/>
        <w:numPr>
          <w:ilvl w:val="-1"/>
          <w:numId w:val="0"/>
        </w:numPr>
        <w:suppressLineNumbers w:val="0"/>
        <w:ind w:left="840" w:leftChars="0" w:firstLine="0" w:firstLineChars="0"/>
        <w:jc w:val="left"/>
        <w:rPr>
          <w:ins w:id="144" w:author="$$$" w:date="2022-02-10T14:35:54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145" w:author="$$$" w:date="2022-02-10T15:25:55Z">
        <w:r>
          <w:rPr>
            <w:rFonts w:hint="eastAsia"/>
            <w:lang w:val="en-US" w:eastAsia="zh-CN" w:bidi="ar"/>
          </w:rPr>
          <w:t>-------------------</w:t>
        </w:r>
      </w:ins>
      <w:ins w:id="146" w:author="$$$" w:date="2022-02-10T15:27:01Z">
        <w:r>
          <w:rPr>
            <w:rFonts w:hint="eastAsia"/>
            <w:lang w:val="en-US" w:eastAsia="zh-CN" w:bidi="ar"/>
          </w:rPr>
          <w:t xml:space="preserve"> 第</w:t>
        </w:r>
      </w:ins>
      <w:ins w:id="147" w:author="$$$" w:date="2022-02-10T15:27:08Z">
        <w:r>
          <w:rPr>
            <w:rFonts w:hint="eastAsia"/>
            <w:lang w:val="en-US" w:eastAsia="zh-CN" w:bidi="ar"/>
          </w:rPr>
          <w:t>三</w:t>
        </w:r>
      </w:ins>
      <w:ins w:id="148" w:author="$$$" w:date="2022-02-10T15:27:01Z">
        <w:r>
          <w:rPr>
            <w:rFonts w:hint="eastAsia"/>
            <w:lang w:val="en-US" w:eastAsia="zh-CN" w:bidi="ar"/>
          </w:rPr>
          <w:t xml:space="preserve">优先级 </w:t>
        </w:r>
      </w:ins>
      <w:ins w:id="149" w:author="$$$" w:date="2022-02-10T15:25:55Z">
        <w:r>
          <w:rPr>
            <w:rFonts w:hint="eastAsia"/>
            <w:lang w:val="en-US" w:eastAsia="zh-CN" w:bidi="ar"/>
          </w:rPr>
          <w:t>--------------------</w:t>
        </w:r>
      </w:ins>
    </w:p>
    <w:p>
      <w:pPr>
        <w:widowControl/>
        <w:numPr>
          <w:ilvl w:val="0"/>
          <w:numId w:val="2"/>
        </w:numPr>
        <w:ind w:left="1265" w:leftChars="0" w:hanging="425" w:firstLineChars="0"/>
        <w:jc w:val="left"/>
        <w:rPr>
          <w:ins w:id="150" w:author="$$$" w:date="2022-02-10T14:35:54Z"/>
          <w:rFonts w:hint="eastAsia"/>
          <w:lang w:val="en-US" w:eastAsia="zh-CN" w:bidi="ar"/>
        </w:rPr>
      </w:pPr>
      <w:ins w:id="151" w:author="$$$" w:date="2022-02-10T15:24:45Z">
        <w:r>
          <w:rPr>
            <w:rFonts w:hint="default"/>
            <w:lang w:val="en-US" w:eastAsia="zh-CN" w:bidi="ar"/>
          </w:rPr>
          <w:t>LargeOcclusion</w:t>
        </w:r>
      </w:ins>
      <w:ins w:id="152" w:author="$$$" w:date="2022-02-10T15:24:45Z">
        <w:r>
          <w:rPr>
            <w:rFonts w:hint="eastAsia"/>
            <w:lang w:val="en-US" w:eastAsia="zh-CN" w:bidi="ar"/>
          </w:rPr>
          <w:t xml:space="preserve"> （镜头过近）</w:t>
        </w:r>
      </w:ins>
    </w:p>
    <w:p>
      <w:pPr>
        <w:widowControl/>
        <w:numPr>
          <w:ilvl w:val="0"/>
          <w:numId w:val="2"/>
        </w:numPr>
        <w:ind w:left="1265" w:leftChars="0" w:hanging="425" w:firstLineChars="0"/>
        <w:jc w:val="left"/>
        <w:rPr>
          <w:ins w:id="153" w:author="$$$" w:date="2022-02-10T14:35:54Z"/>
          <w:rFonts w:hint="default"/>
          <w:lang w:val="en-US" w:eastAsia="zh-CN" w:bidi="ar"/>
        </w:rPr>
      </w:pPr>
      <w:ins w:id="154" w:author="$$$" w:date="2022-02-10T14:35:54Z">
        <w:r>
          <w:rPr>
            <w:rFonts w:hint="default"/>
            <w:lang w:val="en-US" w:eastAsia="zh-CN" w:bidi="ar"/>
          </w:rPr>
          <w:t>TableChairLegs</w:t>
        </w:r>
      </w:ins>
      <w:ins w:id="155" w:author="$$$" w:date="2022-02-10T14:55:56Z">
        <w:r>
          <w:rPr>
            <w:rFonts w:hint="eastAsia"/>
            <w:lang w:val="en-US" w:eastAsia="zh-CN" w:bidi="ar"/>
          </w:rPr>
          <w:t xml:space="preserve"> </w:t>
        </w:r>
      </w:ins>
      <w:ins w:id="156" w:author="$$$" w:date="2022-02-10T14:55:59Z">
        <w:r>
          <w:rPr>
            <w:rFonts w:hint="eastAsia"/>
            <w:lang w:val="en-US" w:eastAsia="zh-CN" w:bidi="ar"/>
          </w:rPr>
          <w:t>（</w:t>
        </w:r>
      </w:ins>
      <w:ins w:id="157" w:author="$$$" w:date="2022-02-10T14:56:03Z">
        <w:r>
          <w:rPr>
            <w:rFonts w:hint="eastAsia"/>
            <w:lang w:val="en-US" w:eastAsia="zh-CN" w:bidi="ar"/>
          </w:rPr>
          <w:t>桌椅腿</w:t>
        </w:r>
      </w:ins>
      <w:ins w:id="158" w:author="$$$" w:date="2022-02-10T14:55:59Z">
        <w:r>
          <w:rPr>
            <w:rFonts w:hint="eastAsia"/>
            <w:lang w:val="en-US" w:eastAsia="zh-CN" w:bidi="ar"/>
          </w:rPr>
          <w:t>）</w:t>
        </w:r>
      </w:ins>
    </w:p>
    <w:p>
      <w:pPr>
        <w:widowControl/>
        <w:numPr>
          <w:ilvl w:val="0"/>
          <w:numId w:val="2"/>
        </w:numPr>
        <w:ind w:left="1265" w:leftChars="0" w:hanging="425" w:firstLineChars="0"/>
        <w:jc w:val="left"/>
        <w:rPr>
          <w:ins w:id="159" w:author="$$$" w:date="2022-02-10T14:35:54Z"/>
          <w:rFonts w:hint="default"/>
          <w:lang w:val="en-US" w:eastAsia="zh-CN" w:bidi="ar"/>
        </w:rPr>
      </w:pPr>
      <w:ins w:id="160" w:author="$$$" w:date="2022-02-10T14:35:54Z">
        <w:r>
          <w:rPr>
            <w:rFonts w:hint="default"/>
            <w:lang w:val="en-US" w:eastAsia="zh-CN" w:bidi="ar"/>
          </w:rPr>
          <w:t>HumanLegs</w:t>
        </w:r>
      </w:ins>
      <w:ins w:id="161" w:author="$$$" w:date="2022-02-10T14:56:04Z">
        <w:r>
          <w:rPr>
            <w:rFonts w:hint="eastAsia"/>
            <w:lang w:val="en-US" w:eastAsia="zh-CN" w:bidi="ar"/>
          </w:rPr>
          <w:t xml:space="preserve"> </w:t>
        </w:r>
      </w:ins>
      <w:ins w:id="162" w:author="$$$" w:date="2022-02-10T14:56:05Z">
        <w:r>
          <w:rPr>
            <w:rFonts w:hint="eastAsia"/>
            <w:lang w:val="en-US" w:eastAsia="zh-CN" w:bidi="ar"/>
          </w:rPr>
          <w:t>（</w:t>
        </w:r>
      </w:ins>
      <w:ins w:id="163" w:author="$$$" w:date="2022-02-10T14:56:07Z">
        <w:r>
          <w:rPr>
            <w:rFonts w:hint="eastAsia"/>
            <w:lang w:val="en-US" w:eastAsia="zh-CN" w:bidi="ar"/>
          </w:rPr>
          <w:t>人腿</w:t>
        </w:r>
      </w:ins>
      <w:ins w:id="164" w:author="$$$" w:date="2022-02-10T14:56:05Z">
        <w:r>
          <w:rPr>
            <w:rFonts w:hint="eastAsia"/>
            <w:lang w:val="en-US" w:eastAsia="zh-CN" w:bidi="ar"/>
          </w:rPr>
          <w:t>）</w:t>
        </w:r>
      </w:ins>
    </w:p>
    <w:p>
      <w:pPr>
        <w:widowControl/>
        <w:numPr>
          <w:ilvl w:val="0"/>
          <w:numId w:val="2"/>
        </w:numPr>
        <w:ind w:left="1265" w:leftChars="0" w:hanging="425" w:firstLineChars="0"/>
        <w:jc w:val="left"/>
        <w:rPr>
          <w:ins w:id="165" w:author="$$$" w:date="2022-02-10T14:35:54Z"/>
          <w:rFonts w:hint="default"/>
          <w:lang w:val="en-US" w:eastAsia="zh-CN" w:bidi="ar"/>
        </w:rPr>
      </w:pPr>
      <w:ins w:id="166" w:author="$$$" w:date="2022-02-10T14:35:54Z">
        <w:r>
          <w:rPr>
            <w:rFonts w:hint="default"/>
            <w:lang w:val="en-US" w:eastAsia="zh-CN" w:bidi="ar"/>
          </w:rPr>
          <w:t>WallFloor</w:t>
        </w:r>
      </w:ins>
      <w:ins w:id="167" w:author="$$$" w:date="2022-02-10T14:56:08Z">
        <w:r>
          <w:rPr>
            <w:rFonts w:hint="eastAsia"/>
            <w:lang w:val="en-US" w:eastAsia="zh-CN" w:bidi="ar"/>
          </w:rPr>
          <w:t xml:space="preserve"> </w:t>
        </w:r>
      </w:ins>
      <w:ins w:id="168" w:author="$$$" w:date="2022-02-10T14:56:11Z">
        <w:r>
          <w:rPr>
            <w:rFonts w:hint="eastAsia"/>
            <w:lang w:val="en-US" w:eastAsia="zh-CN" w:bidi="ar"/>
          </w:rPr>
          <w:t>（</w:t>
        </w:r>
      </w:ins>
      <w:ins w:id="169" w:author="$$$" w:date="2022-02-10T14:56:15Z">
        <w:r>
          <w:rPr>
            <w:rFonts w:hint="eastAsia"/>
            <w:lang w:val="en-US" w:eastAsia="zh-CN" w:bidi="ar"/>
          </w:rPr>
          <w:t>墙壁</w:t>
        </w:r>
      </w:ins>
      <w:ins w:id="170" w:author="$$$" w:date="2022-02-10T14:56:16Z">
        <w:r>
          <w:rPr>
            <w:rFonts w:hint="eastAsia"/>
            <w:lang w:val="en-US" w:eastAsia="zh-CN" w:bidi="ar"/>
          </w:rPr>
          <w:t>地板</w:t>
        </w:r>
      </w:ins>
      <w:ins w:id="171" w:author="$$$" w:date="2022-02-10T14:56:11Z">
        <w:r>
          <w:rPr>
            <w:rFonts w:hint="eastAsia"/>
            <w:lang w:val="en-US" w:eastAsia="zh-CN" w:bidi="ar"/>
          </w:rPr>
          <w:t>）</w:t>
        </w:r>
      </w:ins>
    </w:p>
    <w:p>
      <w:pPr>
        <w:widowControl/>
        <w:numPr>
          <w:ilvl w:val="0"/>
          <w:numId w:val="2"/>
        </w:numPr>
        <w:ind w:left="1265" w:hanging="425" w:firstLineChars="0"/>
        <w:jc w:val="left"/>
        <w:rPr>
          <w:ins w:id="172" w:author="$$$" w:date="2022-02-10T14:36:57Z"/>
          <w:rFonts w:hint="eastAsia"/>
          <w:lang w:val="en-US" w:eastAsia="zh-CN" w:bidi="ar"/>
        </w:rPr>
      </w:pPr>
      <w:ins w:id="173" w:author="$$$" w:date="2022-02-10T14:57:42Z">
        <w:r>
          <w:rPr>
            <w:rFonts w:hint="eastAsia"/>
            <w:lang w:val="en-US" w:eastAsia="zh-CN" w:bidi="ar"/>
          </w:rPr>
          <w:t>blurredimg</w:t>
        </w:r>
      </w:ins>
      <w:ins w:id="174" w:author="$$$" w:date="2022-02-10T14:58:04Z">
        <w:r>
          <w:rPr>
            <w:rFonts w:hint="eastAsia"/>
            <w:lang w:val="en-US" w:eastAsia="zh-CN" w:bidi="ar"/>
          </w:rPr>
          <w:t xml:space="preserve"> </w:t>
        </w:r>
      </w:ins>
      <w:ins w:id="175" w:author="$$$" w:date="2022-02-10T14:56:42Z">
        <w:r>
          <w:rPr>
            <w:rFonts w:hint="eastAsia"/>
            <w:lang w:val="en-US" w:eastAsia="zh-CN" w:bidi="ar"/>
          </w:rPr>
          <w:t>（</w:t>
        </w:r>
      </w:ins>
      <w:ins w:id="176" w:author="$$$" w:date="2022-02-10T14:36:56Z">
        <w:r>
          <w:rPr>
            <w:rFonts w:hint="eastAsia"/>
            <w:lang w:val="en-US" w:eastAsia="zh-CN" w:bidi="ar"/>
          </w:rPr>
          <w:t>模糊</w:t>
        </w:r>
      </w:ins>
      <w:ins w:id="177" w:author="$$$" w:date="2022-02-10T14:57:44Z">
        <w:r>
          <w:rPr>
            <w:rFonts w:hint="eastAsia"/>
            <w:lang w:val="en-US" w:eastAsia="zh-CN" w:bidi="ar"/>
          </w:rPr>
          <w:t>图片</w:t>
        </w:r>
      </w:ins>
      <w:ins w:id="178" w:author="$$$" w:date="2022-02-10T14:57:51Z">
        <w:r>
          <w:rPr>
            <w:rFonts w:hint="eastAsia"/>
            <w:lang w:val="en-US" w:eastAsia="zh-CN" w:bidi="ar"/>
          </w:rPr>
          <w:t>，</w:t>
        </w:r>
      </w:ins>
      <w:ins w:id="179" w:author="$$$" w:date="2022-02-10T14:57:53Z">
        <w:r>
          <w:rPr>
            <w:rFonts w:hint="eastAsia"/>
            <w:lang w:val="en-US" w:eastAsia="zh-CN" w:bidi="ar"/>
          </w:rPr>
          <w:t>完全</w:t>
        </w:r>
      </w:ins>
      <w:ins w:id="180" w:author="$$$" w:date="2022-02-10T14:57:54Z">
        <w:r>
          <w:rPr>
            <w:rFonts w:hint="eastAsia"/>
            <w:lang w:val="en-US" w:eastAsia="zh-CN" w:bidi="ar"/>
          </w:rPr>
          <w:t>无法</w:t>
        </w:r>
      </w:ins>
      <w:ins w:id="181" w:author="$$$" w:date="2022-02-10T14:57:55Z">
        <w:r>
          <w:rPr>
            <w:rFonts w:hint="eastAsia"/>
            <w:lang w:val="en-US" w:eastAsia="zh-CN" w:bidi="ar"/>
          </w:rPr>
          <w:t>辨别</w:t>
        </w:r>
      </w:ins>
      <w:ins w:id="182" w:author="$$$" w:date="2022-02-10T14:57:44Z">
        <w:r>
          <w:rPr>
            <w:rFonts w:hint="eastAsia"/>
            <w:lang w:val="en-US" w:eastAsia="zh-CN" w:bidi="ar"/>
          </w:rPr>
          <w:t>）</w:t>
        </w:r>
      </w:ins>
    </w:p>
    <w:p>
      <w:pPr>
        <w:widowControl/>
        <w:numPr>
          <w:ilvl w:val="0"/>
          <w:numId w:val="2"/>
        </w:numPr>
        <w:ind w:left="1265" w:hanging="425" w:firstLineChars="0"/>
        <w:jc w:val="left"/>
        <w:rPr>
          <w:ins w:id="183" w:author="$$$" w:date="2022-02-10T15:01:17Z"/>
          <w:rFonts w:hint="default" w:eastAsiaTheme="minorEastAsia"/>
          <w:lang w:eastAsia="zh-CN" w:bidi="ar"/>
        </w:rPr>
      </w:pPr>
      <w:ins w:id="184" w:author="$$$" w:date="2022-02-10T14:56:22Z">
        <w:r>
          <w:rPr>
            <w:rFonts w:hint="eastAsia"/>
            <w:lang w:val="en-US" w:eastAsia="zh-CN" w:bidi="ar"/>
          </w:rPr>
          <w:t>others （</w:t>
        </w:r>
      </w:ins>
      <w:ins w:id="185" w:author="$$$" w:date="2022-02-10T14:56:25Z">
        <w:r>
          <w:rPr>
            <w:rFonts w:hint="eastAsia"/>
            <w:lang w:val="en-US" w:eastAsia="zh-CN" w:bidi="ar"/>
          </w:rPr>
          <w:t>其他</w:t>
        </w:r>
      </w:ins>
      <w:ins w:id="186" w:author="$$$" w:date="2022-02-10T14:56:22Z">
        <w:r>
          <w:rPr>
            <w:rFonts w:hint="eastAsia"/>
            <w:lang w:val="en-US" w:eastAsia="zh-CN" w:bidi="ar"/>
          </w:rPr>
          <w:t>）</w:t>
        </w:r>
      </w:ins>
    </w:p>
    <w:p>
      <w:pPr>
        <w:widowControl/>
        <w:numPr>
          <w:ilvl w:val="-1"/>
          <w:numId w:val="0"/>
        </w:numPr>
        <w:ind w:left="840" w:firstLine="0" w:firstLineChars="0"/>
        <w:jc w:val="left"/>
        <w:rPr>
          <w:ins w:id="187" w:author="$$$" w:date="2022-02-10T14:20:29Z"/>
          <w:rFonts w:hint="default" w:eastAsiaTheme="minorEastAsia"/>
          <w:lang w:eastAsia="zh-CN" w:bidi="ar"/>
        </w:rPr>
      </w:pPr>
    </w:p>
    <w:p>
      <w:pPr>
        <w:pStyle w:val="2"/>
        <w:numPr>
          <w:ilvl w:val="0"/>
          <w:numId w:val="1"/>
        </w:numPr>
        <w:spacing w:before="220" w:after="240" w:line="240" w:lineRule="auto"/>
        <w:ind w:left="425" w:hanging="425"/>
        <w:jc w:val="left"/>
        <w:rPr>
          <w:ins w:id="188" w:author="$$$" w:date="2022-02-10T14:35:10Z"/>
          <w:rFonts w:hint="eastAsia" w:eastAsiaTheme="minorEastAsia"/>
          <w:lang w:eastAsia="zh-CN"/>
        </w:rPr>
      </w:pPr>
      <w:ins w:id="189" w:author="$$$" w:date="2022-02-10T14:35:10Z">
        <w:r>
          <w:rPr>
            <w:rFonts w:hint="eastAsia" w:eastAsiaTheme="minorEastAsia"/>
            <w:lang w:eastAsia="zh-CN"/>
          </w:rPr>
          <w:t>标注原则</w:t>
        </w:r>
      </w:ins>
    </w:p>
    <w:p>
      <w:pPr>
        <w:numPr>
          <w:ilvl w:val="0"/>
          <w:numId w:val="3"/>
        </w:numPr>
        <w:ind w:left="840" w:hanging="420"/>
        <w:jc w:val="left"/>
        <w:rPr>
          <w:ins w:id="190" w:author="$$$" w:date="2022-02-10T14:35:10Z"/>
          <w:rFonts w:hint="eastAsia" w:eastAsiaTheme="minorEastAsia"/>
          <w:lang w:eastAsia="zh-CN"/>
        </w:rPr>
      </w:pPr>
      <w:ins w:id="191" w:author="$$$" w:date="2022-02-10T14:35:10Z">
        <w:r>
          <w:rPr>
            <w:rFonts w:hint="eastAsia" w:eastAsiaTheme="minorEastAsia"/>
            <w:lang w:eastAsia="zh-CN"/>
          </w:rPr>
          <w:t>每一张图片都应该独立判断，不能依靠前一帧或多帧经验。</w:t>
        </w:r>
      </w:ins>
      <w:ins w:id="192" w:author="$$$" w:date="2022-02-10T14:35:10Z">
        <w:r>
          <w:rPr>
            <w:rFonts w:hint="eastAsia"/>
            <w:lang w:eastAsia="zh-CN"/>
          </w:rPr>
          <w:t>例如下图</w:t>
        </w:r>
      </w:ins>
      <w:ins w:id="193" w:author="$$$" w:date="2022-02-10T15:21:26Z">
        <w:r>
          <w:rPr>
            <w:rFonts w:hint="eastAsia"/>
            <w:lang w:eastAsia="zh-CN"/>
          </w:rPr>
          <w:t>（</w:t>
        </w:r>
      </w:ins>
      <w:ins w:id="194" w:author="$$$" w:date="2022-02-10T15:21:28Z">
        <w:r>
          <w:rPr>
            <w:rFonts w:hint="eastAsia"/>
            <w:lang w:eastAsia="zh-CN"/>
          </w:rPr>
          <w:t>图</w:t>
        </w:r>
      </w:ins>
      <w:ins w:id="195" w:author="$$$" w:date="2022-02-10T15:21:29Z">
        <w:r>
          <w:rPr>
            <w:rFonts w:hint="eastAsia"/>
            <w:lang w:val="en-US" w:eastAsia="zh-CN"/>
          </w:rPr>
          <w:t>1，2，3</w:t>
        </w:r>
      </w:ins>
      <w:ins w:id="196" w:author="$$$" w:date="2022-02-10T15:21:31Z">
        <w:r>
          <w:rPr>
            <w:rFonts w:hint="eastAsia"/>
            <w:lang w:val="en-US" w:eastAsia="zh-CN"/>
          </w:rPr>
          <w:t>是</w:t>
        </w:r>
      </w:ins>
      <w:ins w:id="197" w:author="$$$" w:date="2022-02-10T15:21:33Z">
        <w:r>
          <w:rPr>
            <w:rFonts w:hint="eastAsia"/>
            <w:lang w:val="en-US" w:eastAsia="zh-CN"/>
          </w:rPr>
          <w:t>同</w:t>
        </w:r>
      </w:ins>
      <w:ins w:id="198" w:author="$$$" w:date="2022-02-10T15:21:34Z">
        <w:r>
          <w:rPr>
            <w:rFonts w:hint="eastAsia"/>
            <w:lang w:val="en-US" w:eastAsia="zh-CN"/>
          </w:rPr>
          <w:t>一个</w:t>
        </w:r>
      </w:ins>
      <w:ins w:id="199" w:author="$$$" w:date="2022-02-10T15:21:35Z">
        <w:r>
          <w:rPr>
            <w:rFonts w:hint="eastAsia"/>
            <w:lang w:val="en-US" w:eastAsia="zh-CN"/>
          </w:rPr>
          <w:t>机器</w:t>
        </w:r>
      </w:ins>
      <w:ins w:id="200" w:author="$$$" w:date="2022-02-10T15:21:36Z">
        <w:r>
          <w:rPr>
            <w:rFonts w:hint="eastAsia"/>
            <w:lang w:val="en-US" w:eastAsia="zh-CN"/>
          </w:rPr>
          <w:t>连续</w:t>
        </w:r>
      </w:ins>
      <w:ins w:id="201" w:author="$$$" w:date="2022-02-10T15:21:37Z">
        <w:r>
          <w:rPr>
            <w:rFonts w:hint="eastAsia"/>
            <w:lang w:val="en-US" w:eastAsia="zh-CN"/>
          </w:rPr>
          <w:t>拍摄</w:t>
        </w:r>
      </w:ins>
      <w:ins w:id="202" w:author="$$$" w:date="2022-02-10T15:21:38Z">
        <w:r>
          <w:rPr>
            <w:rFonts w:hint="eastAsia"/>
            <w:lang w:val="en-US" w:eastAsia="zh-CN"/>
          </w:rPr>
          <w:t>的</w:t>
        </w:r>
      </w:ins>
      <w:ins w:id="203" w:author="$$$" w:date="2022-02-10T15:21:39Z">
        <w:r>
          <w:rPr>
            <w:rFonts w:hint="eastAsia"/>
            <w:lang w:val="en-US" w:eastAsia="zh-CN"/>
          </w:rPr>
          <w:t>三</w:t>
        </w:r>
      </w:ins>
      <w:ins w:id="204" w:author="$$$" w:date="2022-02-10T15:21:41Z">
        <w:r>
          <w:rPr>
            <w:rFonts w:hint="eastAsia"/>
            <w:lang w:val="en-US" w:eastAsia="zh-CN"/>
          </w:rPr>
          <w:t>张</w:t>
        </w:r>
      </w:ins>
      <w:ins w:id="205" w:author="$$$" w:date="2022-02-10T15:21:43Z">
        <w:r>
          <w:rPr>
            <w:rFonts w:hint="eastAsia"/>
            <w:lang w:val="en-US" w:eastAsia="zh-CN"/>
          </w:rPr>
          <w:t>照片，</w:t>
        </w:r>
      </w:ins>
      <w:ins w:id="206" w:author="$$$" w:date="2022-02-10T15:21:51Z">
        <w:r>
          <w:rPr>
            <w:rFonts w:hint="eastAsia"/>
            <w:lang w:val="en-US" w:eastAsia="zh-CN"/>
          </w:rPr>
          <w:t>图1</w:t>
        </w:r>
      </w:ins>
      <w:ins w:id="207" w:author="$$$" w:date="2022-02-10T15:21:58Z">
        <w:r>
          <w:rPr>
            <w:rFonts w:hint="eastAsia"/>
            <w:lang w:val="en-US" w:eastAsia="zh-CN"/>
          </w:rPr>
          <w:t>应该</w:t>
        </w:r>
      </w:ins>
      <w:ins w:id="208" w:author="$$$" w:date="2022-02-10T15:22:00Z">
        <w:r>
          <w:rPr>
            <w:rFonts w:hint="eastAsia"/>
            <w:lang w:val="en-US" w:eastAsia="zh-CN"/>
          </w:rPr>
          <w:t>标记为</w:t>
        </w:r>
      </w:ins>
      <w:ins w:id="209" w:author="$$$" w:date="2022-02-10T15:22:01Z">
        <w:r>
          <w:rPr>
            <w:rFonts w:hint="eastAsia"/>
            <w:lang w:val="en-US" w:eastAsia="zh-CN"/>
          </w:rPr>
          <w:t>阳台，</w:t>
        </w:r>
      </w:ins>
      <w:ins w:id="210" w:author="$$$" w:date="2022-02-10T15:22:02Z">
        <w:r>
          <w:rPr>
            <w:rFonts w:hint="eastAsia"/>
            <w:lang w:val="en-US" w:eastAsia="zh-CN"/>
          </w:rPr>
          <w:t>图2</w:t>
        </w:r>
      </w:ins>
      <w:ins w:id="211" w:author="$$$" w:date="2022-02-10T15:22:05Z">
        <w:r>
          <w:rPr>
            <w:rFonts w:hint="eastAsia"/>
            <w:lang w:val="en-US" w:eastAsia="zh-CN"/>
          </w:rPr>
          <w:t>标记为</w:t>
        </w:r>
      </w:ins>
      <w:ins w:id="212" w:author="$$$" w:date="2022-02-10T15:22:06Z">
        <w:r>
          <w:rPr>
            <w:rFonts w:hint="eastAsia"/>
            <w:lang w:val="en-US" w:eastAsia="zh-CN"/>
          </w:rPr>
          <w:t>阳台，</w:t>
        </w:r>
      </w:ins>
      <w:ins w:id="213" w:author="$$$" w:date="2022-02-10T15:22:07Z">
        <w:r>
          <w:rPr>
            <w:rFonts w:hint="eastAsia"/>
            <w:lang w:val="en-US" w:eastAsia="zh-CN"/>
          </w:rPr>
          <w:t>但是</w:t>
        </w:r>
      </w:ins>
      <w:ins w:id="214" w:author="$$$" w:date="2022-02-10T15:22:09Z">
        <w:r>
          <w:rPr>
            <w:rFonts w:hint="eastAsia"/>
            <w:b/>
            <w:bCs/>
            <w:lang w:val="en-US" w:eastAsia="zh-CN"/>
          </w:rPr>
          <w:t>图</w:t>
        </w:r>
      </w:ins>
      <w:ins w:id="215" w:author="$$$" w:date="2022-02-10T15:22:10Z">
        <w:r>
          <w:rPr>
            <w:rFonts w:hint="eastAsia"/>
            <w:b/>
            <w:bCs/>
            <w:lang w:val="en-US" w:eastAsia="zh-CN"/>
          </w:rPr>
          <w:t>3</w:t>
        </w:r>
      </w:ins>
      <w:ins w:id="216" w:author="$$$" w:date="2022-02-10T15:22:11Z">
        <w:r>
          <w:rPr>
            <w:rFonts w:hint="eastAsia"/>
            <w:b/>
            <w:bCs/>
            <w:lang w:val="en-US" w:eastAsia="zh-CN"/>
          </w:rPr>
          <w:t>中可以</w:t>
        </w:r>
      </w:ins>
      <w:ins w:id="217" w:author="$$$" w:date="2022-02-10T15:22:13Z">
        <w:r>
          <w:rPr>
            <w:rFonts w:hint="eastAsia"/>
            <w:b/>
            <w:bCs/>
            <w:lang w:val="en-US" w:eastAsia="zh-CN"/>
          </w:rPr>
          <w:t>明显</w:t>
        </w:r>
      </w:ins>
      <w:ins w:id="218" w:author="$$$" w:date="2022-02-10T15:22:14Z">
        <w:r>
          <w:rPr>
            <w:rFonts w:hint="eastAsia"/>
            <w:b/>
            <w:bCs/>
            <w:lang w:val="en-US" w:eastAsia="zh-CN"/>
          </w:rPr>
          <w:t>看到</w:t>
        </w:r>
      </w:ins>
      <w:ins w:id="219" w:author="$$$" w:date="2022-02-10T15:22:16Z">
        <w:r>
          <w:rPr>
            <w:rFonts w:hint="eastAsia"/>
            <w:b/>
            <w:bCs/>
            <w:lang w:val="en-US" w:eastAsia="zh-CN"/>
          </w:rPr>
          <w:t>门，</w:t>
        </w:r>
      </w:ins>
      <w:ins w:id="220" w:author="$$$" w:date="2022-02-10T15:22:19Z">
        <w:r>
          <w:rPr>
            <w:rFonts w:hint="eastAsia"/>
            <w:b/>
            <w:bCs/>
            <w:lang w:val="en-US" w:eastAsia="zh-CN"/>
          </w:rPr>
          <w:t>所以</w:t>
        </w:r>
      </w:ins>
      <w:ins w:id="221" w:author="$$$" w:date="2022-02-10T15:22:20Z">
        <w:r>
          <w:rPr>
            <w:rFonts w:hint="eastAsia"/>
            <w:b/>
            <w:bCs/>
            <w:lang w:val="en-US" w:eastAsia="zh-CN"/>
          </w:rPr>
          <w:t>应该</w:t>
        </w:r>
      </w:ins>
      <w:ins w:id="222" w:author="$$$" w:date="2022-02-10T15:22:22Z">
        <w:r>
          <w:rPr>
            <w:rFonts w:hint="eastAsia"/>
            <w:b/>
            <w:bCs/>
            <w:lang w:val="en-US" w:eastAsia="zh-CN"/>
          </w:rPr>
          <w:t>标记为</w:t>
        </w:r>
      </w:ins>
      <w:ins w:id="223" w:author="$$$" w:date="2022-02-10T15:22:25Z">
        <w:r>
          <w:rPr>
            <w:rFonts w:hint="eastAsia"/>
            <w:b/>
            <w:bCs/>
            <w:lang w:val="en-US" w:eastAsia="zh-CN"/>
          </w:rPr>
          <w:t xml:space="preserve"> </w:t>
        </w:r>
      </w:ins>
      <w:ins w:id="224" w:author="$$$" w:date="2022-02-10T15:22:28Z">
        <w:r>
          <w:rPr>
            <w:rFonts w:hint="eastAsia"/>
            <w:b/>
            <w:bCs/>
            <w:lang w:val="en-US" w:eastAsia="zh-CN"/>
          </w:rPr>
          <w:t>crossloo</w:t>
        </w:r>
      </w:ins>
      <w:ins w:id="225" w:author="$$$" w:date="2022-02-10T15:22:29Z">
        <w:r>
          <w:rPr>
            <w:rFonts w:hint="eastAsia"/>
            <w:b/>
            <w:bCs/>
            <w:lang w:val="en-US" w:eastAsia="zh-CN"/>
          </w:rPr>
          <w:t>k</w:t>
        </w:r>
      </w:ins>
      <w:ins w:id="226" w:author="$$$" w:date="2022-02-10T15:22:30Z">
        <w:r>
          <w:rPr>
            <w:rFonts w:hint="eastAsia"/>
            <w:b/>
            <w:bCs/>
            <w:lang w:val="en-US" w:eastAsia="zh-CN"/>
          </w:rPr>
          <w:t>Do</w:t>
        </w:r>
      </w:ins>
      <w:ins w:id="227" w:author="$$$" w:date="2022-02-10T15:22:32Z">
        <w:r>
          <w:rPr>
            <w:rFonts w:hint="eastAsia"/>
            <w:b/>
            <w:bCs/>
            <w:lang w:val="en-US" w:eastAsia="zh-CN"/>
          </w:rPr>
          <w:t>or</w:t>
        </w:r>
      </w:ins>
      <w:ins w:id="228" w:author="$$$" w:date="2022-02-10T15:22:35Z">
        <w:r>
          <w:rPr>
            <w:rFonts w:hint="eastAsia"/>
            <w:b/>
            <w:bCs/>
            <w:lang w:val="en-US" w:eastAsia="zh-CN"/>
          </w:rPr>
          <w:t>-</w:t>
        </w:r>
      </w:ins>
      <w:ins w:id="229" w:author="$$$" w:date="2022-02-10T15:22:42Z">
        <w:r>
          <w:rPr>
            <w:rFonts w:hint="eastAsia"/>
            <w:b/>
            <w:bCs/>
            <w:lang w:val="en-US" w:eastAsia="zh-CN"/>
          </w:rPr>
          <w:t>交叉视角</w:t>
        </w:r>
      </w:ins>
      <w:ins w:id="230" w:author="$$$" w:date="2022-02-10T15:22:44Z">
        <w:r>
          <w:rPr>
            <w:rFonts w:hint="eastAsia"/>
            <w:b/>
            <w:bCs/>
            <w:lang w:val="en-US" w:eastAsia="zh-CN"/>
          </w:rPr>
          <w:t>_</w:t>
        </w:r>
      </w:ins>
      <w:ins w:id="231" w:author="$$$" w:date="2022-02-10T15:22:45Z">
        <w:r>
          <w:rPr>
            <w:rFonts w:hint="eastAsia"/>
            <w:b/>
            <w:bCs/>
            <w:lang w:val="en-US" w:eastAsia="zh-CN"/>
          </w:rPr>
          <w:t>门</w:t>
        </w:r>
      </w:ins>
      <w:ins w:id="232" w:author="$$$" w:date="2022-02-10T15:22:53Z">
        <w:r>
          <w:rPr>
            <w:rFonts w:hint="eastAsia"/>
            <w:b/>
            <w:bCs/>
            <w:lang w:val="en-US" w:eastAsia="zh-CN"/>
          </w:rPr>
          <w:t>，</w:t>
        </w:r>
      </w:ins>
      <w:ins w:id="233" w:author="$$$" w:date="2022-02-10T15:22:55Z">
        <w:r>
          <w:rPr>
            <w:rFonts w:hint="eastAsia"/>
            <w:b/>
            <w:bCs/>
            <w:color w:val="FF0000"/>
            <w:lang w:val="en-US" w:eastAsia="zh-CN"/>
          </w:rPr>
          <w:t>不能</w:t>
        </w:r>
      </w:ins>
      <w:ins w:id="234" w:author="$$$" w:date="2022-02-10T15:22:57Z">
        <w:r>
          <w:rPr>
            <w:rFonts w:hint="eastAsia"/>
            <w:b/>
            <w:bCs/>
            <w:color w:val="FF0000"/>
            <w:lang w:val="en-US" w:eastAsia="zh-CN"/>
          </w:rPr>
          <w:t>以</w:t>
        </w:r>
      </w:ins>
      <w:ins w:id="235" w:author="$$$" w:date="2022-02-10T15:22:58Z">
        <w:r>
          <w:rPr>
            <w:rFonts w:hint="eastAsia"/>
            <w:b/>
            <w:bCs/>
            <w:color w:val="FF0000"/>
            <w:lang w:val="en-US" w:eastAsia="zh-CN"/>
          </w:rPr>
          <w:t>图1，</w:t>
        </w:r>
      </w:ins>
      <w:ins w:id="236" w:author="$$$" w:date="2022-02-10T15:22:59Z">
        <w:r>
          <w:rPr>
            <w:rFonts w:hint="eastAsia"/>
            <w:b/>
            <w:bCs/>
            <w:color w:val="FF0000"/>
            <w:lang w:val="en-US" w:eastAsia="zh-CN"/>
          </w:rPr>
          <w:t>2的</w:t>
        </w:r>
      </w:ins>
      <w:ins w:id="237" w:author="$$$" w:date="2022-02-10T15:23:01Z">
        <w:r>
          <w:rPr>
            <w:rFonts w:hint="eastAsia"/>
            <w:b/>
            <w:bCs/>
            <w:color w:val="FF0000"/>
            <w:lang w:val="en-US" w:eastAsia="zh-CN"/>
          </w:rPr>
          <w:t>经验</w:t>
        </w:r>
      </w:ins>
      <w:ins w:id="238" w:author="$$$" w:date="2022-02-10T15:23:02Z">
        <w:r>
          <w:rPr>
            <w:rFonts w:hint="eastAsia"/>
            <w:b/>
            <w:bCs/>
            <w:color w:val="FF0000"/>
            <w:lang w:val="en-US" w:eastAsia="zh-CN"/>
          </w:rPr>
          <w:t>来</w:t>
        </w:r>
      </w:ins>
      <w:ins w:id="239" w:author="$$$" w:date="2022-02-10T15:23:03Z">
        <w:r>
          <w:rPr>
            <w:rFonts w:hint="eastAsia"/>
            <w:b/>
            <w:bCs/>
            <w:color w:val="FF0000"/>
            <w:lang w:val="en-US" w:eastAsia="zh-CN"/>
          </w:rPr>
          <w:t>判断</w:t>
        </w:r>
      </w:ins>
      <w:ins w:id="240" w:author="$$$" w:date="2022-02-10T15:23:05Z">
        <w:r>
          <w:rPr>
            <w:rFonts w:hint="eastAsia"/>
            <w:b/>
            <w:bCs/>
            <w:color w:val="FF0000"/>
            <w:lang w:val="en-US" w:eastAsia="zh-CN"/>
          </w:rPr>
          <w:t>图3，</w:t>
        </w:r>
      </w:ins>
      <w:ins w:id="241" w:author="$$$" w:date="2022-02-10T15:23:09Z">
        <w:r>
          <w:rPr>
            <w:rFonts w:hint="eastAsia"/>
            <w:b/>
            <w:bCs/>
            <w:color w:val="FF0000"/>
            <w:lang w:val="en-US" w:eastAsia="zh-CN"/>
          </w:rPr>
          <w:t>每个图片</w:t>
        </w:r>
      </w:ins>
      <w:ins w:id="242" w:author="$$$" w:date="2022-02-10T15:23:10Z">
        <w:r>
          <w:rPr>
            <w:rFonts w:hint="eastAsia"/>
            <w:b/>
            <w:bCs/>
            <w:color w:val="FF0000"/>
            <w:lang w:val="en-US" w:eastAsia="zh-CN"/>
          </w:rPr>
          <w:t>都应该</w:t>
        </w:r>
      </w:ins>
      <w:ins w:id="243" w:author="$$$" w:date="2022-02-10T15:23:12Z">
        <w:r>
          <w:rPr>
            <w:rFonts w:hint="eastAsia"/>
            <w:b/>
            <w:bCs/>
            <w:color w:val="FF0000"/>
            <w:lang w:val="en-US" w:eastAsia="zh-CN"/>
          </w:rPr>
          <w:t>独立</w:t>
        </w:r>
      </w:ins>
      <w:ins w:id="244" w:author="$$$" w:date="2022-02-10T15:23:13Z">
        <w:r>
          <w:rPr>
            <w:rFonts w:hint="eastAsia"/>
            <w:b/>
            <w:bCs/>
            <w:color w:val="FF0000"/>
            <w:lang w:val="en-US" w:eastAsia="zh-CN"/>
          </w:rPr>
          <w:t>判断</w:t>
        </w:r>
      </w:ins>
      <w:ins w:id="245" w:author="$$$" w:date="2022-02-10T15:23:14Z">
        <w:r>
          <w:rPr>
            <w:rFonts w:hint="eastAsia"/>
            <w:b/>
            <w:bCs/>
            <w:color w:val="FF0000"/>
            <w:lang w:val="en-US" w:eastAsia="zh-CN"/>
          </w:rPr>
          <w:t>，</w:t>
        </w:r>
      </w:ins>
      <w:ins w:id="246" w:author="$$$" w:date="2022-02-10T15:23:15Z">
        <w:r>
          <w:rPr>
            <w:rFonts w:hint="eastAsia"/>
            <w:b/>
            <w:bCs/>
            <w:color w:val="FF0000"/>
            <w:lang w:val="en-US" w:eastAsia="zh-CN"/>
          </w:rPr>
          <w:t>不能</w:t>
        </w:r>
      </w:ins>
      <w:ins w:id="247" w:author="$$$" w:date="2022-02-10T15:23:17Z">
        <w:r>
          <w:rPr>
            <w:rFonts w:hint="eastAsia"/>
            <w:b/>
            <w:bCs/>
            <w:color w:val="FF0000"/>
            <w:lang w:val="en-US" w:eastAsia="zh-CN"/>
          </w:rPr>
          <w:t>借助</w:t>
        </w:r>
      </w:ins>
      <w:ins w:id="248" w:author="$$$" w:date="2022-02-10T15:23:18Z">
        <w:r>
          <w:rPr>
            <w:rFonts w:hint="eastAsia"/>
            <w:b/>
            <w:bCs/>
            <w:color w:val="FF0000"/>
            <w:lang w:val="en-US" w:eastAsia="zh-CN"/>
          </w:rPr>
          <w:t>任何</w:t>
        </w:r>
      </w:ins>
      <w:ins w:id="249" w:author="$$$" w:date="2022-02-10T15:23:23Z">
        <w:r>
          <w:rPr>
            <w:rFonts w:hint="eastAsia"/>
            <w:b/>
            <w:bCs/>
            <w:color w:val="FF0000"/>
            <w:lang w:val="en-US" w:eastAsia="zh-CN"/>
          </w:rPr>
          <w:t>经验</w:t>
        </w:r>
      </w:ins>
      <w:ins w:id="250" w:author="$$$" w:date="2022-02-10T15:21:26Z">
        <w:r>
          <w:rPr>
            <w:rFonts w:hint="eastAsia"/>
            <w:lang w:eastAsia="zh-CN"/>
          </w:rPr>
          <w:t>）</w:t>
        </w:r>
      </w:ins>
    </w:p>
    <w:p>
      <w:pPr>
        <w:jc w:val="center"/>
        <w:rPr>
          <w:ins w:id="251" w:author="$$$" w:date="2022-02-10T15:20:45Z"/>
        </w:rPr>
      </w:pPr>
      <w:ins w:id="252" w:author="$$$" w:date="2022-02-10T15:17:47Z">
        <w:r>
          <w:rPr/>
          <w:drawing>
            <wp:inline distT="0" distB="0" distL="114300" distR="114300">
              <wp:extent cx="4284980" cy="2132965"/>
              <wp:effectExtent l="0" t="0" r="1270" b="63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6"/>
                      <a:stretch>
                        <a:fillRect/>
                      </a:stretch>
                    </pic:blipFill>
                    <pic:spPr>
                      <a:xfrm>
                        <a:off x="0" y="0"/>
                        <a:ext cx="4284980" cy="2132965"/>
                      </a:xfrm>
                      <a:prstGeom prst="rect">
                        <a:avLst/>
                      </a:prstGeom>
                      <a:noFill/>
                      <a:ln>
                        <a:noFill/>
                      </a:ln>
                    </pic:spPr>
                  </pic:pic>
                </a:graphicData>
              </a:graphic>
            </wp:inline>
          </w:drawing>
        </w:r>
      </w:ins>
    </w:p>
    <w:p>
      <w:pPr>
        <w:pStyle w:val="4"/>
        <w:jc w:val="center"/>
        <w:rPr>
          <w:ins w:id="254" w:author="$$$" w:date="2022-02-10T15:06:36Z"/>
          <w:rFonts w:hint="eastAsia"/>
          <w:lang w:eastAsia="zh-CN"/>
        </w:rPr>
      </w:pPr>
      <w:ins w:id="255" w:author="$$$" w:date="2022-02-10T15:20:45Z">
        <w:r>
          <w:rPr/>
          <w:t xml:space="preserve">图 </w:t>
        </w:r>
      </w:ins>
      <w:ins w:id="256" w:author="$$$" w:date="2022-02-10T15:20:45Z">
        <w:r>
          <w:rPr/>
          <w:fldChar w:fldCharType="begin"/>
        </w:r>
      </w:ins>
      <w:ins w:id="257" w:author="$$$" w:date="2022-02-10T15:20:45Z">
        <w:r>
          <w:rPr/>
          <w:instrText xml:space="preserve"> SEQ 图 \* ARABIC </w:instrText>
        </w:r>
      </w:ins>
      <w:ins w:id="258" w:author="$$$" w:date="2022-02-10T15:20:45Z">
        <w:r>
          <w:rPr/>
          <w:fldChar w:fldCharType="separate"/>
        </w:r>
      </w:ins>
      <w:ins w:id="259" w:author="$$$" w:date="2022-02-10T15:21:15Z">
        <w:r>
          <w:rPr/>
          <w:t>1</w:t>
        </w:r>
      </w:ins>
      <w:ins w:id="260" w:author="$$$" w:date="2022-02-10T15:20:45Z">
        <w:r>
          <w:rPr/>
          <w:fldChar w:fldCharType="end"/>
        </w:r>
      </w:ins>
    </w:p>
    <w:p>
      <w:pPr>
        <w:jc w:val="center"/>
        <w:rPr>
          <w:ins w:id="261" w:author="$$$" w:date="2022-02-10T15:21:11Z"/>
        </w:rPr>
      </w:pPr>
      <w:ins w:id="262" w:author="$$$" w:date="2022-02-10T15:19:48Z">
        <w:r>
          <w:rPr/>
          <w:drawing>
            <wp:inline distT="0" distB="0" distL="114300" distR="114300">
              <wp:extent cx="4318635" cy="2226945"/>
              <wp:effectExtent l="0" t="0" r="5715" b="190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7"/>
                      <a:stretch>
                        <a:fillRect/>
                      </a:stretch>
                    </pic:blipFill>
                    <pic:spPr>
                      <a:xfrm>
                        <a:off x="0" y="0"/>
                        <a:ext cx="4318635" cy="2226945"/>
                      </a:xfrm>
                      <a:prstGeom prst="rect">
                        <a:avLst/>
                      </a:prstGeom>
                      <a:noFill/>
                      <a:ln>
                        <a:noFill/>
                      </a:ln>
                    </pic:spPr>
                  </pic:pic>
                </a:graphicData>
              </a:graphic>
            </wp:inline>
          </w:drawing>
        </w:r>
      </w:ins>
    </w:p>
    <w:p>
      <w:pPr>
        <w:pStyle w:val="4"/>
        <w:jc w:val="center"/>
        <w:rPr>
          <w:ins w:id="264" w:author="$$$" w:date="2022-02-10T15:06:36Z"/>
          <w:rFonts w:hint="eastAsia"/>
        </w:rPr>
      </w:pPr>
      <w:ins w:id="265" w:author="$$$" w:date="2022-02-10T15:21:11Z">
        <w:r>
          <w:rPr/>
          <w:t xml:space="preserve">图 </w:t>
        </w:r>
      </w:ins>
      <w:ins w:id="266" w:author="$$$" w:date="2022-02-10T15:21:11Z">
        <w:r>
          <w:rPr/>
          <w:fldChar w:fldCharType="begin"/>
        </w:r>
      </w:ins>
      <w:ins w:id="267" w:author="$$$" w:date="2022-02-10T15:21:11Z">
        <w:r>
          <w:rPr/>
          <w:instrText xml:space="preserve"> SEQ 图 \* ARABIC </w:instrText>
        </w:r>
      </w:ins>
      <w:ins w:id="268" w:author="$$$" w:date="2022-02-10T15:21:11Z">
        <w:r>
          <w:rPr/>
          <w:fldChar w:fldCharType="separate"/>
        </w:r>
      </w:ins>
      <w:ins w:id="269" w:author="$$$" w:date="2022-02-10T15:21:15Z">
        <w:r>
          <w:rPr/>
          <w:t>2</w:t>
        </w:r>
      </w:ins>
      <w:ins w:id="270" w:author="$$$" w:date="2022-02-10T15:21:11Z">
        <w:r>
          <w:rPr/>
          <w:fldChar w:fldCharType="end"/>
        </w:r>
      </w:ins>
    </w:p>
    <w:p>
      <w:pPr>
        <w:jc w:val="center"/>
        <w:rPr>
          <w:ins w:id="271" w:author="$$$" w:date="2022-02-10T15:21:15Z"/>
        </w:rPr>
      </w:pPr>
      <w:ins w:id="272" w:author="$$$" w:date="2022-02-10T15:21:12Z">
        <w:r>
          <w:rPr/>
          <w:drawing>
            <wp:inline distT="0" distB="0" distL="114300" distR="114300">
              <wp:extent cx="4084320" cy="2000885"/>
              <wp:effectExtent l="0" t="0" r="11430" b="1841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8"/>
                      <a:stretch>
                        <a:fillRect/>
                      </a:stretch>
                    </pic:blipFill>
                    <pic:spPr>
                      <a:xfrm>
                        <a:off x="0" y="0"/>
                        <a:ext cx="4084320" cy="2000885"/>
                      </a:xfrm>
                      <a:prstGeom prst="rect">
                        <a:avLst/>
                      </a:prstGeom>
                      <a:noFill/>
                      <a:ln>
                        <a:noFill/>
                      </a:ln>
                    </pic:spPr>
                  </pic:pic>
                </a:graphicData>
              </a:graphic>
            </wp:inline>
          </w:drawing>
        </w:r>
      </w:ins>
    </w:p>
    <w:p>
      <w:pPr>
        <w:pStyle w:val="4"/>
        <w:jc w:val="center"/>
        <w:rPr>
          <w:ins w:id="274" w:author="$$$" w:date="2022-02-10T15:06:37Z"/>
          <w:rFonts w:hint="eastAsia"/>
        </w:rPr>
      </w:pPr>
      <w:ins w:id="275" w:author="$$$" w:date="2022-02-10T15:21:15Z">
        <w:r>
          <w:rPr/>
          <w:t xml:space="preserve">图 </w:t>
        </w:r>
      </w:ins>
      <w:ins w:id="276" w:author="$$$" w:date="2022-02-10T15:21:15Z">
        <w:r>
          <w:rPr/>
          <w:fldChar w:fldCharType="begin"/>
        </w:r>
      </w:ins>
      <w:ins w:id="277" w:author="$$$" w:date="2022-02-10T15:21:15Z">
        <w:r>
          <w:rPr/>
          <w:instrText xml:space="preserve"> SEQ 图 \* ARABIC </w:instrText>
        </w:r>
      </w:ins>
      <w:ins w:id="278" w:author="$$$" w:date="2022-02-10T15:21:15Z">
        <w:r>
          <w:rPr/>
          <w:fldChar w:fldCharType="separate"/>
        </w:r>
      </w:ins>
      <w:ins w:id="279" w:author="$$$" w:date="2022-02-10T15:21:15Z">
        <w:r>
          <w:rPr/>
          <w:t>3</w:t>
        </w:r>
      </w:ins>
      <w:ins w:id="280" w:author="$$$" w:date="2022-02-10T15:21:15Z">
        <w:r>
          <w:rPr/>
          <w:fldChar w:fldCharType="end"/>
        </w:r>
      </w:ins>
    </w:p>
    <w:p>
      <w:pPr>
        <w:jc w:val="left"/>
        <w:rPr>
          <w:ins w:id="281" w:author="$$$" w:date="2022-02-10T15:36:53Z"/>
          <w:rFonts w:hint="eastAsia"/>
        </w:rPr>
      </w:pPr>
    </w:p>
    <w:p>
      <w:pPr>
        <w:numPr>
          <w:ilvl w:val="0"/>
          <w:numId w:val="3"/>
        </w:numPr>
        <w:ind w:left="840" w:hanging="420"/>
        <w:jc w:val="left"/>
        <w:rPr>
          <w:ins w:id="282" w:author="$$$" w:date="2022-02-10T15:36:53Z"/>
          <w:rFonts w:hint="eastAsia" w:eastAsiaTheme="minorEastAsia"/>
          <w:lang w:val="en-US" w:eastAsia="zh-CN"/>
        </w:rPr>
      </w:pPr>
      <w:ins w:id="283" w:author="$$$" w:date="2022-02-10T15:36:59Z">
        <w:r>
          <w:rPr>
            <w:rFonts w:hint="eastAsia" w:eastAsiaTheme="minorEastAsia"/>
            <w:lang w:eastAsia="zh-CN"/>
          </w:rPr>
          <w:t>每张</w:t>
        </w:r>
      </w:ins>
      <w:ins w:id="284" w:author="$$$" w:date="2022-02-10T15:37:01Z">
        <w:r>
          <w:rPr>
            <w:rFonts w:hint="eastAsia" w:eastAsiaTheme="minorEastAsia"/>
            <w:lang w:eastAsia="zh-CN"/>
          </w:rPr>
          <w:t>图片</w:t>
        </w:r>
      </w:ins>
      <w:ins w:id="285" w:author="$$$" w:date="2022-02-10T15:37:02Z">
        <w:r>
          <w:rPr>
            <w:rFonts w:hint="eastAsia" w:eastAsiaTheme="minorEastAsia"/>
            <w:lang w:eastAsia="zh-CN"/>
          </w:rPr>
          <w:t>都要</w:t>
        </w:r>
      </w:ins>
      <w:ins w:id="286" w:author="$$$" w:date="2022-02-10T15:37:03Z">
        <w:r>
          <w:rPr>
            <w:rFonts w:hint="eastAsia" w:eastAsiaTheme="minorEastAsia"/>
            <w:b/>
            <w:bCs/>
            <w:color w:val="FF0000"/>
            <w:lang w:eastAsia="zh-CN"/>
          </w:rPr>
          <w:t>严格</w:t>
        </w:r>
      </w:ins>
      <w:ins w:id="287" w:author="$$$" w:date="2022-02-10T15:37:05Z">
        <w:r>
          <w:rPr>
            <w:rFonts w:hint="eastAsia" w:eastAsiaTheme="minorEastAsia"/>
            <w:b/>
            <w:bCs/>
            <w:color w:val="FF0000"/>
            <w:lang w:eastAsia="zh-CN"/>
          </w:rPr>
          <w:t>按照</w:t>
        </w:r>
      </w:ins>
      <w:ins w:id="288" w:author="$$$" w:date="2022-02-10T15:37:07Z">
        <w:r>
          <w:rPr>
            <w:rFonts w:hint="eastAsia" w:eastAsiaTheme="minorEastAsia"/>
            <w:b/>
            <w:bCs/>
            <w:color w:val="FF0000"/>
            <w:lang w:eastAsia="zh-CN"/>
          </w:rPr>
          <w:t>优先级</w:t>
        </w:r>
      </w:ins>
      <w:ins w:id="289" w:author="$$$" w:date="2022-02-10T15:37:09Z">
        <w:r>
          <w:rPr>
            <w:rFonts w:hint="eastAsia" w:eastAsiaTheme="minorEastAsia"/>
            <w:b/>
            <w:bCs/>
            <w:color w:val="FF0000"/>
            <w:lang w:eastAsia="zh-CN"/>
          </w:rPr>
          <w:t>顺序进行</w:t>
        </w:r>
      </w:ins>
      <w:ins w:id="290" w:author="$$$" w:date="2022-02-10T15:37:13Z">
        <w:r>
          <w:rPr>
            <w:rFonts w:hint="eastAsia" w:eastAsiaTheme="minorEastAsia"/>
            <w:b/>
            <w:bCs/>
            <w:color w:val="FF0000"/>
            <w:lang w:eastAsia="zh-CN"/>
          </w:rPr>
          <w:t>标注</w:t>
        </w:r>
      </w:ins>
      <w:ins w:id="291" w:author="$$$" w:date="2022-02-10T15:37:15Z">
        <w:r>
          <w:rPr>
            <w:rFonts w:hint="eastAsia" w:eastAsiaTheme="minorEastAsia"/>
            <w:lang w:eastAsia="zh-CN"/>
          </w:rPr>
          <w:t>。</w:t>
        </w:r>
      </w:ins>
      <w:ins w:id="292" w:author="$$$" w:date="2022-02-10T15:37:17Z">
        <w:r>
          <w:rPr>
            <w:rFonts w:hint="eastAsia" w:eastAsiaTheme="minorEastAsia"/>
            <w:lang w:eastAsia="zh-CN"/>
          </w:rPr>
          <w:t>如下图</w:t>
        </w:r>
      </w:ins>
      <w:ins w:id="293" w:author="$$$" w:date="2022-02-10T15:37:18Z">
        <w:r>
          <w:rPr>
            <w:rFonts w:hint="eastAsia" w:eastAsiaTheme="minorEastAsia"/>
            <w:lang w:eastAsia="zh-CN"/>
          </w:rPr>
          <w:t>：</w:t>
        </w:r>
      </w:ins>
    </w:p>
    <w:p>
      <w:pPr>
        <w:jc w:val="left"/>
        <w:rPr>
          <w:ins w:id="294" w:author="$$$" w:date="2022-02-10T15:36:53Z"/>
          <w:rFonts w:hint="eastAsia" w:eastAsia="宋体"/>
          <w:lang w:eastAsia="zh-CN"/>
        </w:rPr>
      </w:pPr>
    </w:p>
    <w:p>
      <w:pPr>
        <w:jc w:val="left"/>
        <w:rPr>
          <w:ins w:id="295" w:author="$$$" w:date="2022-02-10T15:06:37Z"/>
          <w:rFonts w:hint="eastAsia"/>
        </w:rPr>
      </w:pPr>
      <w:ins w:id="296" w:author="$$$" w:date="2022-02-10T15:50:24Z">
        <w:r>
          <w:rPr>
            <w:sz w:val="21"/>
          </w:rPr>
          <mc:AlternateContent>
            <mc:Choice Requires="wps">
              <w:drawing>
                <wp:anchor distT="0" distB="0" distL="114300" distR="114300" simplePos="0" relativeHeight="251683840" behindDoc="0" locked="0" layoutInCell="1" allowOverlap="1">
                  <wp:simplePos x="0" y="0"/>
                  <wp:positionH relativeFrom="column">
                    <wp:posOffset>4529455</wp:posOffset>
                  </wp:positionH>
                  <wp:positionV relativeFrom="paragraph">
                    <wp:posOffset>176530</wp:posOffset>
                  </wp:positionV>
                  <wp:extent cx="733425" cy="730885"/>
                  <wp:effectExtent l="6350" t="6350" r="22225" b="24765"/>
                  <wp:wrapNone/>
                  <wp:docPr id="76" name="矩形 76"/>
                  <wp:cNvGraphicFramePr/>
                  <a:graphic xmlns:a="http://schemas.openxmlformats.org/drawingml/2006/main">
                    <a:graphicData uri="http://schemas.microsoft.com/office/word/2010/wordprocessingShape">
                      <wps:wsp>
                        <wps:cNvSpPr/>
                        <wps:spPr>
                          <a:xfrm>
                            <a:off x="0" y="0"/>
                            <a:ext cx="733425" cy="7308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ins w:id="298" w:author="$$$" w:date="2022-02-10T15:50:24Z"/>
                                  <w:rFonts w:hint="eastAsia" w:eastAsiaTheme="minorEastAsia"/>
                                  <w:b/>
                                  <w:bCs/>
                                  <w:lang w:eastAsia="zh-CN"/>
                                </w:rPr>
                              </w:pPr>
                              <w:ins w:id="299" w:author="$$$" w:date="2022-02-10T15:50:35Z">
                                <w:r>
                                  <w:rPr>
                                    <w:rFonts w:hint="eastAsia"/>
                                    <w:b/>
                                    <w:bCs/>
                                    <w:lang w:eastAsia="zh-CN"/>
                                  </w:rPr>
                                  <w:t>输出</w:t>
                                </w:r>
                              </w:ins>
                              <w:ins w:id="300" w:author="$$$" w:date="2022-02-10T15:50:42Z">
                                <w:r>
                                  <w:rPr>
                                    <w:rFonts w:hint="eastAsia"/>
                                    <w:b/>
                                    <w:bCs/>
                                    <w:lang w:eastAsia="zh-CN"/>
                                  </w:rPr>
                                  <w:t>对应</w:t>
                                </w:r>
                              </w:ins>
                              <w:ins w:id="301" w:author="$$$" w:date="2022-02-10T15:50:44Z">
                                <w:r>
                                  <w:rPr>
                                    <w:rFonts w:hint="eastAsia"/>
                                    <w:b/>
                                    <w:bCs/>
                                    <w:lang w:eastAsia="zh-CN"/>
                                  </w:rPr>
                                  <w:t>第三</w:t>
                                </w:r>
                              </w:ins>
                              <w:ins w:id="302" w:author="$$$" w:date="2022-02-10T15:50:46Z">
                                <w:r>
                                  <w:rPr>
                                    <w:rFonts w:hint="eastAsia"/>
                                    <w:b/>
                                    <w:bCs/>
                                    <w:lang w:eastAsia="zh-CN"/>
                                  </w:rPr>
                                  <w:t>优先级</w:t>
                                </w:r>
                              </w:ins>
                              <w:ins w:id="303" w:author="$$$" w:date="2022-02-10T15:50:47Z">
                                <w:r>
                                  <w:rPr>
                                    <w:rFonts w:hint="eastAsia"/>
                                    <w:b/>
                                    <w:bCs/>
                                    <w:lang w:eastAsia="zh-CN"/>
                                  </w:rPr>
                                  <w:t>标签</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6.65pt;margin-top:13.9pt;height:57.55pt;width:57.75pt;z-index:251683840;v-text-anchor:middle;mso-width-relative:page;mso-height-relative:page;" fillcolor="#4472C4 [3204]" filled="t" stroked="t" coordsize="21600,21600" o:gfxdata="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BYAAABkcnMvUEsB&#10;AhQAFAAAAAgAh07iQC8cAmraAAAACgEAAA8AAAAAAAAAAQAgAAAAOAAAAGRycy9kb3ducmV2Lnht&#10;bFBLAQIUABQAAAAIAIdO4kBtjMeMjAIAACEFAAAOAAAAAAAAAAEAIAAAAD8BAABkcnMvZTJvRG9j&#10;LnhtbFBLBQYAAAAABgAGAFkBAAA9BgAAAAA=&#10;">
                  <v:fill on="t" focussize="0,0"/>
                  <v:stroke weight="1pt" color="#2F528F [3204]" miterlimit="8" joinstyle="miter"/>
                  <v:imagedata o:title=""/>
                  <o:lock v:ext="edit" aspectratio="f"/>
                  <v:textbox>
                    <w:txbxContent>
                      <w:p>
                        <w:pPr>
                          <w:jc w:val="center"/>
                          <w:rPr>
                            <w:ins w:id="304" w:author="$$$" w:date="2022-02-10T15:50:24Z"/>
                            <w:rFonts w:hint="eastAsia" w:eastAsiaTheme="minorEastAsia"/>
                            <w:b/>
                            <w:bCs/>
                            <w:lang w:eastAsia="zh-CN"/>
                          </w:rPr>
                        </w:pPr>
                        <w:ins w:id="305" w:author="$$$" w:date="2022-02-10T15:50:35Z">
                          <w:r>
                            <w:rPr>
                              <w:rFonts w:hint="eastAsia"/>
                              <w:b/>
                              <w:bCs/>
                              <w:lang w:eastAsia="zh-CN"/>
                            </w:rPr>
                            <w:t>输出</w:t>
                          </w:r>
                        </w:ins>
                        <w:ins w:id="306" w:author="$$$" w:date="2022-02-10T15:50:42Z">
                          <w:r>
                            <w:rPr>
                              <w:rFonts w:hint="eastAsia"/>
                              <w:b/>
                              <w:bCs/>
                              <w:lang w:eastAsia="zh-CN"/>
                            </w:rPr>
                            <w:t>对应</w:t>
                          </w:r>
                        </w:ins>
                        <w:ins w:id="307" w:author="$$$" w:date="2022-02-10T15:50:44Z">
                          <w:r>
                            <w:rPr>
                              <w:rFonts w:hint="eastAsia"/>
                              <w:b/>
                              <w:bCs/>
                              <w:lang w:eastAsia="zh-CN"/>
                            </w:rPr>
                            <w:t>第三</w:t>
                          </w:r>
                        </w:ins>
                        <w:ins w:id="308" w:author="$$$" w:date="2022-02-10T15:50:46Z">
                          <w:r>
                            <w:rPr>
                              <w:rFonts w:hint="eastAsia"/>
                              <w:b/>
                              <w:bCs/>
                              <w:lang w:eastAsia="zh-CN"/>
                            </w:rPr>
                            <w:t>优先级</w:t>
                          </w:r>
                        </w:ins>
                        <w:ins w:id="309" w:author="$$$" w:date="2022-02-10T15:50:47Z">
                          <w:r>
                            <w:rPr>
                              <w:rFonts w:hint="eastAsia"/>
                              <w:b/>
                              <w:bCs/>
                              <w:lang w:eastAsia="zh-CN"/>
                            </w:rPr>
                            <w:t>标签</w:t>
                          </w:r>
                        </w:ins>
                      </w:p>
                    </w:txbxContent>
                  </v:textbox>
                </v:rect>
              </w:pict>
            </mc:Fallback>
          </mc:AlternateContent>
        </w:r>
      </w:ins>
      <w:ins w:id="310" w:author="$$$" w:date="2022-02-10T15:50:18Z">
        <w:r>
          <w:rPr>
            <w:sz w:val="21"/>
          </w:rPr>
          <mc:AlternateContent>
            <mc:Choice Requires="wps">
              <w:drawing>
                <wp:anchor distT="0" distB="0" distL="114300" distR="114300" simplePos="0" relativeHeight="251682816" behindDoc="0" locked="0" layoutInCell="1" allowOverlap="1">
                  <wp:simplePos x="0" y="0"/>
                  <wp:positionH relativeFrom="column">
                    <wp:posOffset>4069080</wp:posOffset>
                  </wp:positionH>
                  <wp:positionV relativeFrom="paragraph">
                    <wp:posOffset>255905</wp:posOffset>
                  </wp:positionV>
                  <wp:extent cx="334010" cy="255270"/>
                  <wp:effectExtent l="4445" t="4445" r="23495" b="6985"/>
                  <wp:wrapNone/>
                  <wp:docPr id="75" name="文本框 75"/>
                  <wp:cNvGraphicFramePr/>
                  <a:graphic xmlns:a="http://schemas.openxmlformats.org/drawingml/2006/main">
                    <a:graphicData uri="http://schemas.microsoft.com/office/word/2010/wordprocessingShape">
                      <wps:wsp>
                        <wps:cNvSpPr txBox="1"/>
                        <wps:spPr>
                          <a:xfrm>
                            <a:off x="0" y="0"/>
                            <a:ext cx="334010" cy="25527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ins w:id="312" w:author="$$$" w:date="2022-02-10T15:50:18Z"/>
                                  <w:rFonts w:hint="eastAsia" w:eastAsia="宋体"/>
                                  <w:b/>
                                  <w:bCs/>
                                  <w:lang w:eastAsia="zh-CN"/>
                                </w:rPr>
                              </w:pPr>
                              <w:ins w:id="313" w:author="$$$" w:date="2022-02-10T15:50:18Z">
                                <w:r>
                                  <w:rPr>
                                    <w:rFonts w:hint="eastAsia" w:eastAsia="宋体"/>
                                    <w:b/>
                                    <w:bCs/>
                                    <w:sz w:val="18"/>
                                    <w:szCs w:val="20"/>
                                    <w:lang w:eastAsia="zh-CN"/>
                                  </w:rPr>
                                  <w:t>是</w:t>
                                </w:r>
                              </w:ins>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4pt;margin-top:20.15pt;height:20.1pt;width:26.3pt;z-index:251682816;mso-width-relative:page;mso-height-relative:page;" fillcolor="#FFFFFF [3201]" filled="t" stroked="t" coordsize="21600,21600" o:gfxdata="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Bcll8c2AAAAAkBAAAPAAAAAAAAAAEAIAAAADgAAABkcnMvZG93bnJldi54bWxQ&#10;SwECFAAUAAAACACHTuJAR+G1nFMCAAC5BAAADgAAAAAAAAABACAAAAA9AQAAZHJzL2Uyb0RvYy54&#10;bWxQSwUGAAAAAAYABgBZAQAAAgYAAAAA&#10;">
                  <v:fill on="t" focussize="0,0"/>
                  <v:stroke weight="0.5pt" color="#FFFFFF [3212]" joinstyle="round"/>
                  <v:imagedata o:title=""/>
                  <o:lock v:ext="edit" aspectratio="f"/>
                  <v:textbox>
                    <w:txbxContent>
                      <w:p>
                        <w:pPr>
                          <w:rPr>
                            <w:ins w:id="314" w:author="$$$" w:date="2022-02-10T15:50:18Z"/>
                            <w:rFonts w:hint="eastAsia" w:eastAsia="宋体"/>
                            <w:b/>
                            <w:bCs/>
                            <w:lang w:eastAsia="zh-CN"/>
                          </w:rPr>
                        </w:pPr>
                        <w:ins w:id="315" w:author="$$$" w:date="2022-02-10T15:50:18Z">
                          <w:r>
                            <w:rPr>
                              <w:rFonts w:hint="eastAsia" w:eastAsia="宋体"/>
                              <w:b/>
                              <w:bCs/>
                              <w:sz w:val="18"/>
                              <w:szCs w:val="20"/>
                              <w:lang w:eastAsia="zh-CN"/>
                            </w:rPr>
                            <w:t>是</w:t>
                          </w:r>
                        </w:ins>
                      </w:p>
                    </w:txbxContent>
                  </v:textbox>
                </v:shape>
              </w:pict>
            </mc:Fallback>
          </mc:AlternateContent>
        </w:r>
      </w:ins>
      <w:ins w:id="316" w:author="$$$" w:date="2022-02-10T15:41:21Z">
        <w:r>
          <w:rPr>
            <w:sz w:val="21"/>
          </w:rPr>
          <mc:AlternateContent>
            <mc:Choice Requires="wps">
              <w:drawing>
                <wp:anchor distT="0" distB="0" distL="114300" distR="114300" simplePos="0" relativeHeight="251672576" behindDoc="0" locked="0" layoutInCell="1" allowOverlap="1">
                  <wp:simplePos x="0" y="0"/>
                  <wp:positionH relativeFrom="column">
                    <wp:posOffset>3210560</wp:posOffset>
                  </wp:positionH>
                  <wp:positionV relativeFrom="paragraph">
                    <wp:posOffset>174625</wp:posOffset>
                  </wp:positionV>
                  <wp:extent cx="733425" cy="730885"/>
                  <wp:effectExtent l="6350" t="6350" r="22225" b="24765"/>
                  <wp:wrapNone/>
                  <wp:docPr id="65" name="矩形 65"/>
                  <wp:cNvGraphicFramePr/>
                  <a:graphic xmlns:a="http://schemas.openxmlformats.org/drawingml/2006/main">
                    <a:graphicData uri="http://schemas.microsoft.com/office/word/2010/wordprocessingShape">
                      <wps:wsp>
                        <wps:cNvSpPr/>
                        <wps:spPr>
                          <a:xfrm>
                            <a:off x="0" y="0"/>
                            <a:ext cx="733425" cy="7308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lang w:eastAsia="zh-CN"/>
                                </w:rPr>
                              </w:pPr>
                              <w:ins w:id="318" w:author="$$$" w:date="2022-02-10T15:51:47Z">
                                <w:r>
                                  <w:rPr>
                                    <w:rFonts w:hint="eastAsia"/>
                                    <w:b/>
                                    <w:bCs/>
                                    <w:lang w:eastAsia="zh-CN"/>
                                  </w:rPr>
                                  <w:t>无</w:t>
                                </w:r>
                              </w:ins>
                              <w:ins w:id="319" w:author="$$$" w:date="2022-02-10T15:51:50Z">
                                <w:r>
                                  <w:rPr>
                                    <w:rFonts w:hint="eastAsia"/>
                                    <w:b/>
                                    <w:bCs/>
                                    <w:lang w:eastAsia="zh-CN"/>
                                  </w:rPr>
                                  <w:t>明显</w:t>
                                </w:r>
                              </w:ins>
                              <w:ins w:id="320" w:author="$$$" w:date="2022-02-10T15:51:51Z">
                                <w:r>
                                  <w:rPr>
                                    <w:rFonts w:hint="eastAsia"/>
                                    <w:b/>
                                    <w:bCs/>
                                    <w:lang w:eastAsia="zh-CN"/>
                                  </w:rPr>
                                  <w:t>特征</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2.8pt;margin-top:13.75pt;height:57.55pt;width:57.75pt;z-index:251672576;v-text-anchor:middle;mso-width-relative:page;mso-height-relative:page;" fillcolor="#4472C4 [3204]" filled="t" stroked="t" coordsize="21600,21600" o:gfxdata="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BYAAABkcnMvUEsB&#10;AhQAFAAAAAgAh07iQGtVtQLZAAAACgEAAA8AAAAAAAAAAQAgAAAAOAAAAGRycy9kb3ducmV2Lnht&#10;bFBLAQIUABQAAAAIAIdO4kAY+a13jQIAACEFAAAOAAAAAAAAAAEAIAAAAD4BAABkcnMvZTJvRG9j&#10;LnhtbFBLBQYAAAAABgAGAFkBAAA9BgAAAAA=&#10;">
                  <v:fill on="t" focussize="0,0"/>
                  <v:stroke weight="1pt" color="#2F528F [3204]" miterlimit="8" joinstyle="miter"/>
                  <v:imagedata o:title=""/>
                  <o:lock v:ext="edit" aspectratio="f"/>
                  <v:textbox>
                    <w:txbxContent>
                      <w:p>
                        <w:pPr>
                          <w:jc w:val="center"/>
                          <w:rPr>
                            <w:rFonts w:hint="default" w:eastAsiaTheme="minorEastAsia"/>
                            <w:b/>
                            <w:bCs/>
                            <w:lang w:eastAsia="zh-CN"/>
                          </w:rPr>
                        </w:pPr>
                        <w:ins w:id="321" w:author="$$$" w:date="2022-02-10T15:51:47Z">
                          <w:r>
                            <w:rPr>
                              <w:rFonts w:hint="eastAsia"/>
                              <w:b/>
                              <w:bCs/>
                              <w:lang w:eastAsia="zh-CN"/>
                            </w:rPr>
                            <w:t>无</w:t>
                          </w:r>
                        </w:ins>
                        <w:ins w:id="322" w:author="$$$" w:date="2022-02-10T15:51:50Z">
                          <w:r>
                            <w:rPr>
                              <w:rFonts w:hint="eastAsia"/>
                              <w:b/>
                              <w:bCs/>
                              <w:lang w:eastAsia="zh-CN"/>
                            </w:rPr>
                            <w:t>明显</w:t>
                          </w:r>
                        </w:ins>
                        <w:ins w:id="323" w:author="$$$" w:date="2022-02-10T15:51:51Z">
                          <w:r>
                            <w:rPr>
                              <w:rFonts w:hint="eastAsia"/>
                              <w:b/>
                              <w:bCs/>
                              <w:lang w:eastAsia="zh-CN"/>
                            </w:rPr>
                            <w:t>特征</w:t>
                          </w:r>
                        </w:ins>
                      </w:p>
                    </w:txbxContent>
                  </v:textbox>
                </v:rect>
              </w:pict>
            </mc:Fallback>
          </mc:AlternateContent>
        </w:r>
      </w:ins>
      <w:ins w:id="324" w:author="$$$" w:date="2022-02-10T15:45:24Z">
        <w:r>
          <w:rPr>
            <w:sz w:val="21"/>
          </w:rPr>
          <mc:AlternateContent>
            <mc:Choice Requires="wps">
              <w:drawing>
                <wp:anchor distT="0" distB="0" distL="114300" distR="114300" simplePos="0" relativeHeight="251678720" behindDoc="0" locked="0" layoutInCell="1" allowOverlap="1">
                  <wp:simplePos x="0" y="0"/>
                  <wp:positionH relativeFrom="column">
                    <wp:posOffset>2644140</wp:posOffset>
                  </wp:positionH>
                  <wp:positionV relativeFrom="paragraph">
                    <wp:posOffset>236220</wp:posOffset>
                  </wp:positionV>
                  <wp:extent cx="405130" cy="255905"/>
                  <wp:effectExtent l="4445" t="4445" r="9525" b="6350"/>
                  <wp:wrapNone/>
                  <wp:docPr id="71" name="文本框 71"/>
                  <wp:cNvGraphicFramePr/>
                  <a:graphic xmlns:a="http://schemas.openxmlformats.org/drawingml/2006/main">
                    <a:graphicData uri="http://schemas.microsoft.com/office/word/2010/wordprocessingShape">
                      <wps:wsp>
                        <wps:cNvSpPr txBox="1"/>
                        <wps:spPr>
                          <a:xfrm>
                            <a:off x="3787775" y="2830195"/>
                            <a:ext cx="405130" cy="2559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b/>
                                  <w:bCs/>
                                  <w:lang w:eastAsia="zh-CN"/>
                                </w:rPr>
                              </w:pPr>
                              <w:ins w:id="326" w:author="$$$" w:date="2022-02-10T15:45:37Z">
                                <w:r>
                                  <w:rPr>
                                    <w:rFonts w:hint="eastAsia" w:eastAsia="宋体"/>
                                    <w:b/>
                                    <w:bCs/>
                                    <w:sz w:val="18"/>
                                    <w:szCs w:val="20"/>
                                    <w:lang w:eastAsia="zh-CN"/>
                                  </w:rPr>
                                  <w:t>否</w:t>
                                </w:r>
                              </w:ins>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8.2pt;margin-top:18.6pt;height:20.15pt;width:31.9pt;z-index:251678720;mso-width-relative:page;mso-height-relative:page;" fillcolor="#FFFFFF [3201]" filled="t" stroked="t" coordsize="21600,21600" o:gfxdata="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&#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D0hj932QAAAAkBAAAPAAAAAAAAAAEAIAAAADgAAABk&#10;cnMvZG93bnJldi54bWxQSwECFAAUAAAACACHTuJAKUcVz2ECAADFBAAADgAAAAAAAAABACAAAAA+&#10;AQAAZHJzL2Uyb0RvYy54bWxQSwUGAAAAAAYABgBZAQAAEQYAAAAA&#10;">
                  <v:fill on="t" focussize="0,0"/>
                  <v:stroke weight="0.5pt" color="#FFFFFF [3212]" joinstyle="round"/>
                  <v:imagedata o:title=""/>
                  <o:lock v:ext="edit" aspectratio="f"/>
                  <v:textbox>
                    <w:txbxContent>
                      <w:p>
                        <w:pPr>
                          <w:rPr>
                            <w:rFonts w:hint="eastAsia" w:eastAsia="宋体"/>
                            <w:b/>
                            <w:bCs/>
                            <w:lang w:eastAsia="zh-CN"/>
                          </w:rPr>
                        </w:pPr>
                        <w:ins w:id="327" w:author="$$$" w:date="2022-02-10T15:45:37Z">
                          <w:r>
                            <w:rPr>
                              <w:rFonts w:hint="eastAsia" w:eastAsia="宋体"/>
                              <w:b/>
                              <w:bCs/>
                              <w:sz w:val="18"/>
                              <w:szCs w:val="20"/>
                              <w:lang w:eastAsia="zh-CN"/>
                            </w:rPr>
                            <w:t>否</w:t>
                          </w:r>
                        </w:ins>
                      </w:p>
                    </w:txbxContent>
                  </v:textbox>
                </v:shape>
              </w:pict>
            </mc:Fallback>
          </mc:AlternateContent>
        </w:r>
      </w:ins>
      <w:ins w:id="328" w:author="$$$" w:date="2022-02-10T15:41:00Z">
        <w:r>
          <w:rPr>
            <w:sz w:val="21"/>
          </w:rPr>
          <mc:AlternateContent>
            <mc:Choice Requires="wps">
              <w:drawing>
                <wp:anchor distT="0" distB="0" distL="114300" distR="114300" simplePos="0" relativeHeight="251671552" behindDoc="0" locked="0" layoutInCell="1" allowOverlap="1">
                  <wp:simplePos x="0" y="0"/>
                  <wp:positionH relativeFrom="column">
                    <wp:posOffset>1412240</wp:posOffset>
                  </wp:positionH>
                  <wp:positionV relativeFrom="paragraph">
                    <wp:posOffset>10795</wp:posOffset>
                  </wp:positionV>
                  <wp:extent cx="1065530" cy="1047750"/>
                  <wp:effectExtent l="6350" t="6350" r="13970" b="12700"/>
                  <wp:wrapNone/>
                  <wp:docPr id="64" name="矩形 64"/>
                  <wp:cNvGraphicFramePr/>
                  <a:graphic xmlns:a="http://schemas.openxmlformats.org/drawingml/2006/main">
                    <a:graphicData uri="http://schemas.microsoft.com/office/word/2010/wordprocessingShape">
                      <wps:wsp>
                        <wps:cNvSpPr/>
                        <wps:spPr>
                          <a:xfrm>
                            <a:off x="0" y="0"/>
                            <a:ext cx="1065530" cy="1047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rPr>
                              </w:pPr>
                              <w:ins w:id="330" w:author="$$$" w:date="2022-02-10T15:42:09Z">
                                <w:r>
                                  <w:rPr>
                                    <w:rFonts w:hint="eastAsia"/>
                                    <w:b/>
                                    <w:bCs/>
                                  </w:rPr>
                                  <w:t>是否为“交叉视角_门”</w:t>
                                </w:r>
                              </w:ins>
                              <w:ins w:id="331" w:author="$$$" w:date="2022-02-10T15:42:53Z">
                                <w:r>
                                  <w:rPr>
                                    <w:rFonts w:hint="eastAsia" w:eastAsia="宋体"/>
                                    <w:b/>
                                    <w:bCs/>
                                    <w:lang w:val="en-US" w:eastAsia="zh-CN"/>
                                  </w:rPr>
                                  <w:t>/</w:t>
                                </w:r>
                              </w:ins>
                              <w:ins w:id="332" w:author="$$$" w:date="2022-02-10T15:42:09Z">
                                <w:r>
                                  <w:rPr>
                                    <w:rFonts w:hint="eastAsia"/>
                                    <w:b/>
                                    <w:bCs/>
                                  </w:rPr>
                                  <w:t>“交叉视角_门框”</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2pt;margin-top:0.85pt;height:82.5pt;width:83.9pt;z-index:251671552;v-text-anchor:middle;mso-width-relative:page;mso-height-relative:page;" fillcolor="#4472C4 [3204]" filled="t" stroked="t" coordsize="21600,21600" o:gfxdata="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WAAAAZHJzL1BL&#10;AQIUABQAAAAIAIdO4kDtXsMD2AAAAAkBAAAPAAAAAAAAAAEAIAAAADgAAABkcnMvZG93bnJldi54&#10;bWxQSwECFAAUAAAACACHTuJA8BCAO48CAAAjBQAADgAAAAAAAAABACAAAAA9AQAAZHJzL2Uyb0Rv&#10;Yy54bWxQSwUGAAAAAAYABgBZAQAAPgYAAAAA&#10;">
                  <v:fill on="t" focussize="0,0"/>
                  <v:stroke weight="1pt" color="#2F528F [3204]" miterlimit="8" joinstyle="miter"/>
                  <v:imagedata o:title=""/>
                  <o:lock v:ext="edit" aspectratio="f"/>
                  <v:textbox>
                    <w:txbxContent>
                      <w:p>
                        <w:pPr>
                          <w:jc w:val="center"/>
                          <w:rPr>
                            <w:b/>
                            <w:bCs/>
                          </w:rPr>
                        </w:pPr>
                        <w:ins w:id="333" w:author="$$$" w:date="2022-02-10T15:42:09Z">
                          <w:r>
                            <w:rPr>
                              <w:rFonts w:hint="eastAsia"/>
                              <w:b/>
                              <w:bCs/>
                            </w:rPr>
                            <w:t>是否为“交叉视角_门”</w:t>
                          </w:r>
                        </w:ins>
                        <w:ins w:id="334" w:author="$$$" w:date="2022-02-10T15:42:53Z">
                          <w:r>
                            <w:rPr>
                              <w:rFonts w:hint="eastAsia" w:eastAsia="宋体"/>
                              <w:b/>
                              <w:bCs/>
                              <w:lang w:val="en-US" w:eastAsia="zh-CN"/>
                            </w:rPr>
                            <w:t>/</w:t>
                          </w:r>
                        </w:ins>
                        <w:ins w:id="335" w:author="$$$" w:date="2022-02-10T15:42:09Z">
                          <w:r>
                            <w:rPr>
                              <w:rFonts w:hint="eastAsia"/>
                              <w:b/>
                              <w:bCs/>
                            </w:rPr>
                            <w:t>“交叉视角_门框”</w:t>
                          </w:r>
                        </w:ins>
                      </w:p>
                    </w:txbxContent>
                  </v:textbox>
                </v:rect>
              </w:pict>
            </mc:Fallback>
          </mc:AlternateContent>
        </w:r>
      </w:ins>
      <w:ins w:id="336" w:author="$$$" w:date="2022-02-10T15:40:42Z">
        <w:r>
          <w:rPr>
            <w:sz w:val="21"/>
          </w:rPr>
          <mc:AlternateContent>
            <mc:Choice Requires="wps">
              <w:drawing>
                <wp:anchor distT="0" distB="0" distL="114300" distR="114300" simplePos="0" relativeHeight="251669504" behindDoc="0" locked="0" layoutInCell="1" allowOverlap="1">
                  <wp:simplePos x="0" y="0"/>
                  <wp:positionH relativeFrom="column">
                    <wp:posOffset>60960</wp:posOffset>
                  </wp:positionH>
                  <wp:positionV relativeFrom="paragraph">
                    <wp:posOffset>304165</wp:posOffset>
                  </wp:positionV>
                  <wp:extent cx="733425" cy="476250"/>
                  <wp:effectExtent l="6350" t="6350" r="22225" b="12700"/>
                  <wp:wrapNone/>
                  <wp:docPr id="62" name="矩形 62"/>
                  <wp:cNvGraphicFramePr/>
                  <a:graphic xmlns:a="http://schemas.openxmlformats.org/drawingml/2006/main">
                    <a:graphicData uri="http://schemas.microsoft.com/office/word/2010/wordprocessingShape">
                      <wps:wsp>
                        <wps:cNvSpPr/>
                        <wps:spPr>
                          <a:xfrm>
                            <a:off x="1061085" y="2832100"/>
                            <a:ext cx="7334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ins w:id="338" w:author="$$$" w:date="2022-02-10T15:41:52Z">
                                <w:r>
                                  <w:rPr>
                                    <w:rFonts w:hint="eastAsia"/>
                                    <w:b/>
                                    <w:bCs/>
                                    <w:sz w:val="24"/>
                                    <w:szCs w:val="28"/>
                                  </w:rPr>
                                  <w:t>图片</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pt;margin-top:23.95pt;height:37.5pt;width:57.75pt;z-index:251669504;v-text-anchor:middle;mso-width-relative:page;mso-height-relative:page;" fillcolor="#4472C4 [3204]" filled="t" stroked="t" coordsize="21600,21600" o:gfxdata="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W&#10;AAAAZHJzL1BLAQIUABQAAAAIAIdO4kBfmRSE2AAAAAgBAAAPAAAAAAAAAAEAIAAAADgAAABkcnMv&#10;ZG93bnJldi54bWxQSwECFAAUAAAACACHTuJAQFA3e5gCAAAtBQAADgAAAAAAAAABACAAAAA9AQAA&#10;ZHJzL2Uyb0RvYy54bWxQSwUGAAAAAAYABgBZAQAARwYAAAAA&#10;">
                  <v:fill on="t" focussize="0,0"/>
                  <v:stroke weight="1pt" color="#2F528F [3204]" miterlimit="8" joinstyle="miter"/>
                  <v:imagedata o:title=""/>
                  <o:lock v:ext="edit" aspectratio="f"/>
                  <v:textbox>
                    <w:txbxContent>
                      <w:p>
                        <w:pPr>
                          <w:jc w:val="center"/>
                        </w:pPr>
                        <w:ins w:id="339" w:author="$$$" w:date="2022-02-10T15:41:52Z">
                          <w:r>
                            <w:rPr>
                              <w:rFonts w:hint="eastAsia"/>
                              <w:b/>
                              <w:bCs/>
                              <w:sz w:val="24"/>
                              <w:szCs w:val="28"/>
                            </w:rPr>
                            <w:t>图片</w:t>
                          </w:r>
                        </w:ins>
                      </w:p>
                    </w:txbxContent>
                  </v:textbox>
                </v:rect>
              </w:pict>
            </mc:Fallback>
          </mc:AlternateContent>
        </w:r>
      </w:ins>
    </w:p>
    <w:p>
      <w:pPr>
        <w:jc w:val="left"/>
        <w:rPr>
          <w:ins w:id="340" w:author="$$$" w:date="2022-02-10T15:40:36Z"/>
          <w:rFonts w:hint="eastAsia"/>
        </w:rPr>
      </w:pPr>
      <w:ins w:id="341" w:author="$$$" w:date="2022-02-10T15:40:51Z">
        <w:r>
          <w:rPr>
            <w:sz w:val="21"/>
          </w:rPr>
          <mc:AlternateContent>
            <mc:Choice Requires="wps">
              <w:drawing>
                <wp:anchor distT="0" distB="0" distL="114300" distR="114300" simplePos="0" relativeHeight="251670528" behindDoc="0" locked="0" layoutInCell="1" allowOverlap="1">
                  <wp:simplePos x="0" y="0"/>
                  <wp:positionH relativeFrom="column">
                    <wp:posOffset>794385</wp:posOffset>
                  </wp:positionH>
                  <wp:positionV relativeFrom="paragraph">
                    <wp:posOffset>138430</wp:posOffset>
                  </wp:positionV>
                  <wp:extent cx="617855" cy="7620"/>
                  <wp:effectExtent l="0" t="48260" r="10795" b="58420"/>
                  <wp:wrapNone/>
                  <wp:docPr id="63" name="直接箭头连接符 63"/>
                  <wp:cNvGraphicFramePr/>
                  <a:graphic xmlns:a="http://schemas.openxmlformats.org/drawingml/2006/main">
                    <a:graphicData uri="http://schemas.microsoft.com/office/word/2010/wordprocessingShape">
                      <wps:wsp>
                        <wps:cNvCnPr>
                          <a:stCxn id="62" idx="3"/>
                          <a:endCxn id="64" idx="1"/>
                        </wps:cNvCnPr>
                        <wps:spPr>
                          <a:xfrm flipV="1">
                            <a:off x="1937385" y="3022600"/>
                            <a:ext cx="61785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62.55pt;margin-top:10.9pt;height:0.6pt;width:48.65pt;z-index:251670528;mso-width-relative:page;mso-height-relative:page;" filled="f" stroked="t" coordsize="21600,21600" o:gfxdata="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BYAAABkcnMvUEsBAhQAFAAAAAgAh07iQJAtJlXXAAAACQEAAA8AAAAA&#10;AAAAAQAgAAAAOAAAAGRycy9kb3ducmV2LnhtbFBLAQIUABQAAAAIAIdO4kAoB49VOAIAADoEAAAO&#10;AAAAAAAAAAEAIAAAADwBAABkcnMvZTJvRG9jLnhtbFBLBQYAAAAABgAGAFkBAADmBQAAAAA=&#10;">
                  <v:fill on="f" focussize="0,0"/>
                  <v:stroke weight="0.5pt" color="#4472C4 [3204]" miterlimit="8" joinstyle="miter" endarrow="open"/>
                  <v:imagedata o:title=""/>
                  <o:lock v:ext="edit" aspectratio="f"/>
                </v:shape>
              </w:pict>
            </mc:Fallback>
          </mc:AlternateContent>
        </w:r>
      </w:ins>
      <w:ins w:id="343" w:author="$$$" w:date="2022-02-10T15:50:04Z">
        <w:r>
          <w:rPr>
            <w:sz w:val="21"/>
          </w:rPr>
          <mc:AlternateContent>
            <mc:Choice Requires="wps">
              <w:drawing>
                <wp:anchor distT="0" distB="0" distL="114300" distR="114300" simplePos="0" relativeHeight="251681792" behindDoc="0" locked="0" layoutInCell="1" allowOverlap="1">
                  <wp:simplePos x="0" y="0"/>
                  <wp:positionH relativeFrom="column">
                    <wp:posOffset>3943985</wp:posOffset>
                  </wp:positionH>
                  <wp:positionV relativeFrom="paragraph">
                    <wp:posOffset>137795</wp:posOffset>
                  </wp:positionV>
                  <wp:extent cx="574040" cy="6350"/>
                  <wp:effectExtent l="0" t="48260" r="16510" b="59690"/>
                  <wp:wrapNone/>
                  <wp:docPr id="74" name="直接箭头连接符 74"/>
                  <wp:cNvGraphicFramePr/>
                  <a:graphic xmlns:a="http://schemas.openxmlformats.org/drawingml/2006/main">
                    <a:graphicData uri="http://schemas.microsoft.com/office/word/2010/wordprocessingShape">
                      <wps:wsp>
                        <wps:cNvCnPr>
                          <a:stCxn id="65" idx="3"/>
                        </wps:cNvCnPr>
                        <wps:spPr>
                          <a:xfrm flipV="1">
                            <a:off x="0" y="0"/>
                            <a:ext cx="57404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10.55pt;margin-top:10.85pt;height:0.5pt;width:45.2pt;z-index:251681792;mso-width-relative:page;mso-height-relative:page;" filled="f" stroked="t" coordsize="21600,21600" o:gfxdata="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BxigN02AAAAAkBAAAPAAAAAAAAAAEAIAAAADgAAABkcnMvZG93&#10;bnJldi54bWxQSwECFAAUAAAACACHTuJACJ2nciMCAAATBAAADgAAAAAAAAABACAAAAA9AQAAZHJz&#10;L2Uyb0RvYy54bWxQSwUGAAAAAAYABgBZAQAA0gUAAAAA&#10;">
                  <v:fill on="f" focussize="0,0"/>
                  <v:stroke weight="0.5pt" color="#4472C4 [3204]" miterlimit="8" joinstyle="miter" endarrow="open"/>
                  <v:imagedata o:title=""/>
                  <o:lock v:ext="edit" aspectratio="f"/>
                </v:shape>
              </w:pict>
            </mc:Fallback>
          </mc:AlternateContent>
        </w:r>
      </w:ins>
      <w:ins w:id="345" w:author="$$$" w:date="2022-02-10T15:41:30Z">
        <w:r>
          <w:rPr>
            <w:sz w:val="21"/>
          </w:rPr>
          <mc:AlternateContent>
            <mc:Choice Requires="wps">
              <w:drawing>
                <wp:anchor distT="0" distB="0" distL="114300" distR="114300" simplePos="0" relativeHeight="251674624" behindDoc="0" locked="0" layoutInCell="1" allowOverlap="1">
                  <wp:simplePos x="0" y="0"/>
                  <wp:positionH relativeFrom="column">
                    <wp:posOffset>2477770</wp:posOffset>
                  </wp:positionH>
                  <wp:positionV relativeFrom="paragraph">
                    <wp:posOffset>138430</wp:posOffset>
                  </wp:positionV>
                  <wp:extent cx="732790" cy="5715"/>
                  <wp:effectExtent l="0" t="43815" r="10160" b="64770"/>
                  <wp:wrapNone/>
                  <wp:docPr id="67" name="直接箭头连接符 67"/>
                  <wp:cNvGraphicFramePr/>
                  <a:graphic xmlns:a="http://schemas.openxmlformats.org/drawingml/2006/main">
                    <a:graphicData uri="http://schemas.microsoft.com/office/word/2010/wordprocessingShape">
                      <wps:wsp>
                        <wps:cNvCnPr>
                          <a:stCxn id="64" idx="3"/>
                          <a:endCxn id="65" idx="1"/>
                        </wps:cNvCnPr>
                        <wps:spPr>
                          <a:xfrm>
                            <a:off x="0" y="0"/>
                            <a:ext cx="732790"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5.1pt;margin-top:10.9pt;height:0.45pt;width:57.7pt;z-index:251674624;mso-width-relative:page;mso-height-relative:page;" filled="f" stroked="t" coordsize="21600,21600" o:gfxdata="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Ah/WzNgAAAAJAQAADwAAAAAAAAABACAAAAA4AAAAZHJzL2Rv&#10;d25yZXYueG1sUEsBAhQAFAAAAAgAh07iQB28REQkAgAAJAQAAA4AAAAAAAAAAQAgAAAAPQEAAGRy&#10;cy9lMm9Eb2MueG1sUEsFBgAAAAAGAAYAWQEAANMFAAAAAA==&#10;">
                  <v:fill on="f" focussize="0,0"/>
                  <v:stroke weight="0.5pt" color="#4472C4 [3204]" miterlimit="8" joinstyle="miter" endarrow="open"/>
                  <v:imagedata o:title=""/>
                  <o:lock v:ext="edit" aspectratio="f"/>
                </v:shape>
              </w:pict>
            </mc:Fallback>
          </mc:AlternateContent>
        </w:r>
      </w:ins>
    </w:p>
    <w:p>
      <w:pPr>
        <w:jc w:val="left"/>
        <w:rPr>
          <w:ins w:id="347" w:author="$$$" w:date="2022-02-10T15:40:36Z"/>
          <w:rFonts w:hint="eastAsia"/>
        </w:rPr>
      </w:pPr>
      <w:ins w:id="348" w:author="$$$" w:date="2022-02-10T15:41:40Z">
        <w:r>
          <w:rPr>
            <w:sz w:val="21"/>
          </w:rPr>
          <mc:AlternateContent>
            <mc:Choice Requires="wps">
              <w:drawing>
                <wp:anchor distT="0" distB="0" distL="114300" distR="114300" simplePos="0" relativeHeight="251675648" behindDoc="0" locked="0" layoutInCell="1" allowOverlap="1">
                  <wp:simplePos x="0" y="0"/>
                  <wp:positionH relativeFrom="column">
                    <wp:posOffset>3577590</wp:posOffset>
                  </wp:positionH>
                  <wp:positionV relativeFrom="paragraph">
                    <wp:posOffset>113030</wp:posOffset>
                  </wp:positionV>
                  <wp:extent cx="1270" cy="466090"/>
                  <wp:effectExtent l="48260" t="0" r="64770" b="10160"/>
                  <wp:wrapNone/>
                  <wp:docPr id="68" name="直接箭头连接符 68"/>
                  <wp:cNvGraphicFramePr/>
                  <a:graphic xmlns:a="http://schemas.openxmlformats.org/drawingml/2006/main">
                    <a:graphicData uri="http://schemas.microsoft.com/office/word/2010/wordprocessingShape">
                      <wps:wsp>
                        <wps:cNvCnPr>
                          <a:stCxn id="65" idx="2"/>
                          <a:endCxn id="66" idx="0"/>
                        </wps:cNvCnPr>
                        <wps:spPr>
                          <a:xfrm>
                            <a:off x="0" y="0"/>
                            <a:ext cx="1270" cy="4660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81.7pt;margin-top:8.9pt;height:36.7pt;width:0.1pt;z-index:251675648;mso-width-relative:page;mso-height-relative:page;" filled="f" stroked="t" coordsize="21600,21600" o:gfxdata="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PMyEe3YAAAACQEAAA8AAAAAAAAAAQAgAAAAOAAAAGRycy9k&#10;b3ducmV2LnhtbFBLAQIUABQAAAAIAIdO4kAikRI7JQIAACQEAAAOAAAAAAAAAAEAIAAAAD0BAABk&#10;cnMvZTJvRG9jLnhtbFBLBQYAAAAABgAGAFkBAADUBQAAAAA=&#10;">
                  <v:fill on="f" focussize="0,0"/>
                  <v:stroke weight="0.5pt" color="#4472C4 [3204]" miterlimit="8" joinstyle="miter" endarrow="open"/>
                  <v:imagedata o:title=""/>
                  <o:lock v:ext="edit" aspectratio="f"/>
                </v:shape>
              </w:pict>
            </mc:Fallback>
          </mc:AlternateContent>
        </w:r>
      </w:ins>
      <w:ins w:id="350" w:author="$$$" w:date="2022-02-10T15:43:40Z">
        <w:r>
          <w:rPr>
            <w:sz w:val="21"/>
          </w:rPr>
          <mc:AlternateContent>
            <mc:Choice Requires="wps">
              <w:drawing>
                <wp:anchor distT="0" distB="0" distL="114300" distR="114300" simplePos="0" relativeHeight="251676672" behindDoc="0" locked="0" layoutInCell="1" allowOverlap="1">
                  <wp:simplePos x="0" y="0"/>
                  <wp:positionH relativeFrom="column">
                    <wp:posOffset>1945005</wp:posOffset>
                  </wp:positionH>
                  <wp:positionV relativeFrom="paragraph">
                    <wp:posOffset>266065</wp:posOffset>
                  </wp:positionV>
                  <wp:extent cx="635" cy="330835"/>
                  <wp:effectExtent l="48895" t="0" r="64770" b="12065"/>
                  <wp:wrapNone/>
                  <wp:docPr id="69" name="直接箭头连接符 69"/>
                  <wp:cNvGraphicFramePr/>
                  <a:graphic xmlns:a="http://schemas.openxmlformats.org/drawingml/2006/main">
                    <a:graphicData uri="http://schemas.microsoft.com/office/word/2010/wordprocessingShape">
                      <wps:wsp>
                        <wps:cNvCnPr>
                          <a:stCxn id="64" idx="2"/>
                          <a:endCxn id="70" idx="0"/>
                        </wps:cNvCnPr>
                        <wps:spPr>
                          <a:xfrm>
                            <a:off x="0" y="0"/>
                            <a:ext cx="635" cy="330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53.15pt;margin-top:20.95pt;height:26.05pt;width:0.05pt;z-index:251676672;mso-width-relative:page;mso-height-relative:page;" filled="f" stroked="t" coordsize="21600,21600" o:gfxdata="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BqPaZtgAAAAJAQAADwAAAAAAAAABACAAAAA4AAAAZHJzL2Rv&#10;d25yZXYueG1sUEsBAhQAFAAAAAgAh07iQNLJsD0kAgAAIwQAAA4AAAAAAAAAAQAgAAAAPQEAAGRy&#10;cy9lMm9Eb2MueG1sUEsFBgAAAAAGAAYAWQEAANMFAAAAAA==&#10;">
                  <v:fill on="f" focussize="0,0"/>
                  <v:stroke weight="0.5pt" color="#4472C4 [3204]" miterlimit="8" joinstyle="miter" endarrow="open"/>
                  <v:imagedata o:title=""/>
                  <o:lock v:ext="edit" aspectratio="f"/>
                </v:shape>
              </w:pict>
            </mc:Fallback>
          </mc:AlternateContent>
        </w:r>
      </w:ins>
      <w:ins w:id="352" w:author="$$$" w:date="2022-02-10T15:48:13Z">
        <w:r>
          <w:rPr>
            <w:sz w:val="21"/>
          </w:rPr>
          <mc:AlternateContent>
            <mc:Choice Requires="wps">
              <w:drawing>
                <wp:anchor distT="0" distB="0" distL="114300" distR="114300" simplePos="0" relativeHeight="251680768" behindDoc="0" locked="0" layoutInCell="1" allowOverlap="1">
                  <wp:simplePos x="0" y="0"/>
                  <wp:positionH relativeFrom="column">
                    <wp:posOffset>3653790</wp:posOffset>
                  </wp:positionH>
                  <wp:positionV relativeFrom="paragraph">
                    <wp:posOffset>207645</wp:posOffset>
                  </wp:positionV>
                  <wp:extent cx="405130" cy="255905"/>
                  <wp:effectExtent l="4445" t="4445" r="9525" b="6350"/>
                  <wp:wrapNone/>
                  <wp:docPr id="73" name="文本框 73"/>
                  <wp:cNvGraphicFramePr/>
                  <a:graphic xmlns:a="http://schemas.openxmlformats.org/drawingml/2006/main">
                    <a:graphicData uri="http://schemas.microsoft.com/office/word/2010/wordprocessingShape">
                      <wps:wsp>
                        <wps:cNvSpPr txBox="1"/>
                        <wps:spPr>
                          <a:xfrm>
                            <a:off x="0" y="0"/>
                            <a:ext cx="405130" cy="2559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ins w:id="354" w:author="$$$" w:date="2022-02-10T15:48:13Z"/>
                                  <w:rFonts w:hint="eastAsia" w:eastAsia="宋体"/>
                                  <w:b/>
                                  <w:bCs/>
                                  <w:lang w:eastAsia="zh-CN"/>
                                </w:rPr>
                              </w:pPr>
                              <w:ins w:id="355" w:author="$$$" w:date="2022-02-10T15:48:13Z">
                                <w:r>
                                  <w:rPr>
                                    <w:rFonts w:hint="eastAsia" w:eastAsia="宋体"/>
                                    <w:b/>
                                    <w:bCs/>
                                    <w:sz w:val="18"/>
                                    <w:szCs w:val="20"/>
                                    <w:lang w:eastAsia="zh-CN"/>
                                  </w:rPr>
                                  <w:t>否</w:t>
                                </w:r>
                              </w:ins>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7.7pt;margin-top:16.35pt;height:20.15pt;width:31.9pt;z-index:251680768;mso-width-relative:page;mso-height-relative:page;" fillcolor="#FFFFFF [3201]" filled="t" stroked="t" coordsize="21600,21600" o:gfxdata="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BFeqK22QAAAAkBAAAPAAAAAAAAAAEAIAAAADgAAABkcnMvZG93bnJldi54bWxQ&#10;SwECFAAUAAAACACHTuJAiuIwv1ICAAC5BAAADgAAAAAAAAABACAAAAA+AQAAZHJzL2Uyb0RvYy54&#10;bWxQSwUGAAAAAAYABgBZAQAAAgYAAAAA&#10;">
                  <v:fill on="t" focussize="0,0"/>
                  <v:stroke weight="0.5pt" color="#FFFFFF [3212]" joinstyle="round"/>
                  <v:imagedata o:title=""/>
                  <o:lock v:ext="edit" aspectratio="f"/>
                  <v:textbox>
                    <w:txbxContent>
                      <w:p>
                        <w:pPr>
                          <w:rPr>
                            <w:ins w:id="356" w:author="$$$" w:date="2022-02-10T15:48:13Z"/>
                            <w:rFonts w:hint="eastAsia" w:eastAsia="宋体"/>
                            <w:b/>
                            <w:bCs/>
                            <w:lang w:eastAsia="zh-CN"/>
                          </w:rPr>
                        </w:pPr>
                        <w:ins w:id="357" w:author="$$$" w:date="2022-02-10T15:48:13Z">
                          <w:r>
                            <w:rPr>
                              <w:rFonts w:hint="eastAsia" w:eastAsia="宋体"/>
                              <w:b/>
                              <w:bCs/>
                              <w:sz w:val="18"/>
                              <w:szCs w:val="20"/>
                              <w:lang w:eastAsia="zh-CN"/>
                            </w:rPr>
                            <w:t>否</w:t>
                          </w:r>
                        </w:ins>
                      </w:p>
                    </w:txbxContent>
                  </v:textbox>
                </v:shape>
              </w:pict>
            </mc:Fallback>
          </mc:AlternateContent>
        </w:r>
      </w:ins>
      <w:ins w:id="358" w:author="$$$" w:date="2022-02-10T15:46:03Z">
        <w:r>
          <w:rPr>
            <w:sz w:val="21"/>
          </w:rPr>
          <mc:AlternateContent>
            <mc:Choice Requires="wps">
              <w:drawing>
                <wp:anchor distT="0" distB="0" distL="114300" distR="114300" simplePos="0" relativeHeight="251679744" behindDoc="0" locked="0" layoutInCell="1" allowOverlap="1">
                  <wp:simplePos x="0" y="0"/>
                  <wp:positionH relativeFrom="column">
                    <wp:posOffset>2004060</wp:posOffset>
                  </wp:positionH>
                  <wp:positionV relativeFrom="paragraph">
                    <wp:posOffset>302895</wp:posOffset>
                  </wp:positionV>
                  <wp:extent cx="334010" cy="255270"/>
                  <wp:effectExtent l="4445" t="4445" r="23495" b="6985"/>
                  <wp:wrapNone/>
                  <wp:docPr id="72" name="文本框 72"/>
                  <wp:cNvGraphicFramePr/>
                  <a:graphic xmlns:a="http://schemas.openxmlformats.org/drawingml/2006/main">
                    <a:graphicData uri="http://schemas.microsoft.com/office/word/2010/wordprocessingShape">
                      <wps:wsp>
                        <wps:cNvSpPr txBox="1"/>
                        <wps:spPr>
                          <a:xfrm>
                            <a:off x="0" y="0"/>
                            <a:ext cx="334010" cy="25527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ins w:id="360" w:author="$$$" w:date="2022-02-10T15:46:03Z"/>
                                  <w:rFonts w:hint="eastAsia" w:eastAsia="宋体"/>
                                  <w:b/>
                                  <w:bCs/>
                                  <w:lang w:eastAsia="zh-CN"/>
                                </w:rPr>
                              </w:pPr>
                              <w:ins w:id="361" w:author="$$$" w:date="2022-02-10T15:46:12Z">
                                <w:r>
                                  <w:rPr>
                                    <w:rFonts w:hint="eastAsia" w:eastAsia="宋体"/>
                                    <w:b/>
                                    <w:bCs/>
                                    <w:sz w:val="18"/>
                                    <w:szCs w:val="20"/>
                                    <w:lang w:eastAsia="zh-CN"/>
                                  </w:rPr>
                                  <w:t>是</w:t>
                                </w:r>
                              </w:ins>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8pt;margin-top:23.85pt;height:20.1pt;width:26.3pt;z-index:251679744;mso-width-relative:page;mso-height-relative:page;" fillcolor="#FFFFFF [3201]" filled="t" stroked="t" coordsize="21600,21600" o:gfxdata="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BTBC5J2AAAAAkBAAAPAAAAAAAAAAEAIAAAADgAAABkcnMvZG93bnJldi54bWxQ&#10;SwECFAAUAAAACACHTuJAtM3VEFMCAAC5BAAADgAAAAAAAAABACAAAAA9AQAAZHJzL2Uyb0RvYy54&#10;bWxQSwUGAAAAAAYABgBZAQAAAgYAAAAA&#10;">
                  <v:fill on="t" focussize="0,0"/>
                  <v:stroke weight="0.5pt" color="#FFFFFF [3212]" joinstyle="round"/>
                  <v:imagedata o:title=""/>
                  <o:lock v:ext="edit" aspectratio="f"/>
                  <v:textbox>
                    <w:txbxContent>
                      <w:p>
                        <w:pPr>
                          <w:rPr>
                            <w:ins w:id="362" w:author="$$$" w:date="2022-02-10T15:46:03Z"/>
                            <w:rFonts w:hint="eastAsia" w:eastAsia="宋体"/>
                            <w:b/>
                            <w:bCs/>
                            <w:lang w:eastAsia="zh-CN"/>
                          </w:rPr>
                        </w:pPr>
                        <w:ins w:id="363" w:author="$$$" w:date="2022-02-10T15:46:12Z">
                          <w:r>
                            <w:rPr>
                              <w:rFonts w:hint="eastAsia" w:eastAsia="宋体"/>
                              <w:b/>
                              <w:bCs/>
                              <w:sz w:val="18"/>
                              <w:szCs w:val="20"/>
                              <w:lang w:eastAsia="zh-CN"/>
                            </w:rPr>
                            <w:t>是</w:t>
                          </w:r>
                        </w:ins>
                      </w:p>
                    </w:txbxContent>
                  </v:textbox>
                </v:shape>
              </w:pict>
            </mc:Fallback>
          </mc:AlternateContent>
        </w:r>
      </w:ins>
    </w:p>
    <w:p>
      <w:pPr>
        <w:jc w:val="left"/>
        <w:rPr>
          <w:ins w:id="364" w:author="$$$" w:date="2022-02-10T15:40:36Z"/>
          <w:rFonts w:hint="eastAsia"/>
        </w:rPr>
      </w:pPr>
      <w:ins w:id="365" w:author="$$$" w:date="2022-02-10T15:43:49Z">
        <w:r>
          <w:rPr>
            <w:sz w:val="21"/>
          </w:rPr>
          <mc:AlternateContent>
            <mc:Choice Requires="wps">
              <w:drawing>
                <wp:anchor distT="0" distB="0" distL="114300" distR="114300" simplePos="0" relativeHeight="251677696" behindDoc="0" locked="0" layoutInCell="1" allowOverlap="1">
                  <wp:simplePos x="0" y="0"/>
                  <wp:positionH relativeFrom="column">
                    <wp:posOffset>1385570</wp:posOffset>
                  </wp:positionH>
                  <wp:positionV relativeFrom="paragraph">
                    <wp:posOffset>200660</wp:posOffset>
                  </wp:positionV>
                  <wp:extent cx="1120140" cy="459740"/>
                  <wp:effectExtent l="6350" t="6350" r="16510" b="10160"/>
                  <wp:wrapNone/>
                  <wp:docPr id="70" name="矩形 70"/>
                  <wp:cNvGraphicFramePr/>
                  <a:graphic xmlns:a="http://schemas.openxmlformats.org/drawingml/2006/main">
                    <a:graphicData uri="http://schemas.microsoft.com/office/word/2010/wordprocessingShape">
                      <wps:wsp>
                        <wps:cNvSpPr/>
                        <wps:spPr>
                          <a:xfrm>
                            <a:off x="0" y="0"/>
                            <a:ext cx="1120140" cy="459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b/>
                                  <w:bCs/>
                                  <w:lang w:val="en-US" w:eastAsia="zh-CN"/>
                                </w:rPr>
                              </w:pPr>
                              <w:ins w:id="367" w:author="$$$" w:date="2022-02-10T15:51:00Z">
                                <w:r>
                                  <w:rPr>
                                    <w:rFonts w:hint="eastAsia"/>
                                    <w:b/>
                                    <w:bCs/>
                                    <w:lang w:val="en-US" w:eastAsia="zh-CN"/>
                                  </w:rPr>
                                  <w:t>输出</w:t>
                                </w:r>
                              </w:ins>
                              <w:ins w:id="368" w:author="$$$" w:date="2022-02-10T15:51:01Z">
                                <w:r>
                                  <w:rPr>
                                    <w:rFonts w:hint="eastAsia"/>
                                    <w:b/>
                                    <w:bCs/>
                                    <w:lang w:val="en-US" w:eastAsia="zh-CN"/>
                                  </w:rPr>
                                  <w:t>第一</w:t>
                                </w:r>
                              </w:ins>
                              <w:ins w:id="369" w:author="$$$" w:date="2022-02-10T15:51:02Z">
                                <w:r>
                                  <w:rPr>
                                    <w:rFonts w:hint="eastAsia"/>
                                    <w:b/>
                                    <w:bCs/>
                                    <w:lang w:val="en-US" w:eastAsia="zh-CN"/>
                                  </w:rPr>
                                  <w:t>优先级</w:t>
                                </w:r>
                              </w:ins>
                              <w:ins w:id="370" w:author="$$$" w:date="2022-02-10T15:44:16Z">
                                <w:r>
                                  <w:rPr>
                                    <w:rFonts w:hint="eastAsia" w:eastAsiaTheme="minorEastAsia"/>
                                    <w:b/>
                                    <w:bCs/>
                                    <w:lang w:val="en-US" w:eastAsia="zh-CN"/>
                                  </w:rPr>
                                  <w:t>标签</w:t>
                                </w:r>
                              </w:ins>
                              <w:ins w:id="371" w:author="$$$" w:date="2022-02-10T15:44:17Z">
                                <w:r>
                                  <w:rPr>
                                    <w:rFonts w:hint="eastAsia" w:eastAsiaTheme="minorEastAsia"/>
                                    <w:b/>
                                    <w:bCs/>
                                    <w:lang w:val="en-US" w:eastAsia="zh-CN"/>
                                  </w:rPr>
                                  <w:t>，</w:t>
                                </w:r>
                              </w:ins>
                              <w:ins w:id="372" w:author="$$$" w:date="2022-02-10T15:44:18Z">
                                <w:r>
                                  <w:rPr>
                                    <w:rFonts w:hint="eastAsia" w:eastAsiaTheme="minorEastAsia"/>
                                    <w:b/>
                                    <w:bCs/>
                                    <w:lang w:val="en-US" w:eastAsia="zh-CN"/>
                                  </w:rPr>
                                  <w:t>结束</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9.1pt;margin-top:15.8pt;height:36.2pt;width:88.2pt;z-index:251677696;v-text-anchor:middle;mso-width-relative:page;mso-height-relative:page;" fillcolor="#4472C4 [3204]" filled="t" stroked="t" coordsize="21600,21600" o:gfxdata="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FgAAAGRycy9QSwECFAAU&#10;AAAACACHTuJAPc7T1toAAAAKAQAADwAAAAAAAAABACAAAAA4AAAAZHJzL2Rvd25yZXYueG1sUEsB&#10;AhQAFAAAAAgAh07iQPnUzVCIAgAAIgUAAA4AAAAAAAAAAQAgAAAAPwEAAGRycy9lMm9Eb2MueG1s&#10;UEsFBgAAAAAGAAYAWQEAADkGAAAAAA==&#10;">
                  <v:fill on="t" focussize="0,0"/>
                  <v:stroke weight="1pt" color="#2F528F [3204]" miterlimit="8" joinstyle="miter"/>
                  <v:imagedata o:title=""/>
                  <o:lock v:ext="edit" aspectratio="f"/>
                  <v:textbox>
                    <w:txbxContent>
                      <w:p>
                        <w:pPr>
                          <w:jc w:val="center"/>
                          <w:rPr>
                            <w:rFonts w:hint="eastAsia" w:eastAsiaTheme="minorEastAsia"/>
                            <w:b/>
                            <w:bCs/>
                            <w:lang w:val="en-US" w:eastAsia="zh-CN"/>
                          </w:rPr>
                        </w:pPr>
                        <w:ins w:id="373" w:author="$$$" w:date="2022-02-10T15:51:00Z">
                          <w:r>
                            <w:rPr>
                              <w:rFonts w:hint="eastAsia"/>
                              <w:b/>
                              <w:bCs/>
                              <w:lang w:val="en-US" w:eastAsia="zh-CN"/>
                            </w:rPr>
                            <w:t>输出</w:t>
                          </w:r>
                        </w:ins>
                        <w:ins w:id="374" w:author="$$$" w:date="2022-02-10T15:51:01Z">
                          <w:r>
                            <w:rPr>
                              <w:rFonts w:hint="eastAsia"/>
                              <w:b/>
                              <w:bCs/>
                              <w:lang w:val="en-US" w:eastAsia="zh-CN"/>
                            </w:rPr>
                            <w:t>第一</w:t>
                          </w:r>
                        </w:ins>
                        <w:ins w:id="375" w:author="$$$" w:date="2022-02-10T15:51:02Z">
                          <w:r>
                            <w:rPr>
                              <w:rFonts w:hint="eastAsia"/>
                              <w:b/>
                              <w:bCs/>
                              <w:lang w:val="en-US" w:eastAsia="zh-CN"/>
                            </w:rPr>
                            <w:t>优先级</w:t>
                          </w:r>
                        </w:ins>
                        <w:ins w:id="376" w:author="$$$" w:date="2022-02-10T15:44:16Z">
                          <w:r>
                            <w:rPr>
                              <w:rFonts w:hint="eastAsia" w:eastAsiaTheme="minorEastAsia"/>
                              <w:b/>
                              <w:bCs/>
                              <w:lang w:val="en-US" w:eastAsia="zh-CN"/>
                            </w:rPr>
                            <w:t>标签</w:t>
                          </w:r>
                        </w:ins>
                        <w:ins w:id="377" w:author="$$$" w:date="2022-02-10T15:44:17Z">
                          <w:r>
                            <w:rPr>
                              <w:rFonts w:hint="eastAsia" w:eastAsiaTheme="minorEastAsia"/>
                              <w:b/>
                              <w:bCs/>
                              <w:lang w:val="en-US" w:eastAsia="zh-CN"/>
                            </w:rPr>
                            <w:t>，</w:t>
                          </w:r>
                        </w:ins>
                        <w:ins w:id="378" w:author="$$$" w:date="2022-02-10T15:44:18Z">
                          <w:r>
                            <w:rPr>
                              <w:rFonts w:hint="eastAsia" w:eastAsiaTheme="minorEastAsia"/>
                              <w:b/>
                              <w:bCs/>
                              <w:lang w:val="en-US" w:eastAsia="zh-CN"/>
                            </w:rPr>
                            <w:t>结束</w:t>
                          </w:r>
                        </w:ins>
                      </w:p>
                    </w:txbxContent>
                  </v:textbox>
                </v:rect>
              </w:pict>
            </mc:Fallback>
          </mc:AlternateContent>
        </w:r>
      </w:ins>
      <w:ins w:id="379" w:author="$$$" w:date="2022-02-10T15:41:21Z">
        <w:r>
          <w:rPr>
            <w:sz w:val="21"/>
          </w:rPr>
          <mc:AlternateContent>
            <mc:Choice Requires="wps">
              <w:drawing>
                <wp:anchor distT="0" distB="0" distL="114300" distR="114300" simplePos="0" relativeHeight="251673600" behindDoc="0" locked="0" layoutInCell="1" allowOverlap="1">
                  <wp:simplePos x="0" y="0"/>
                  <wp:positionH relativeFrom="column">
                    <wp:posOffset>3045460</wp:posOffset>
                  </wp:positionH>
                  <wp:positionV relativeFrom="paragraph">
                    <wp:posOffset>182880</wp:posOffset>
                  </wp:positionV>
                  <wp:extent cx="1066800" cy="491490"/>
                  <wp:effectExtent l="6350" t="6350" r="12700" b="16510"/>
                  <wp:wrapNone/>
                  <wp:docPr id="66" name="矩形 66"/>
                  <wp:cNvGraphicFramePr/>
                  <a:graphic xmlns:a="http://schemas.openxmlformats.org/drawingml/2006/main">
                    <a:graphicData uri="http://schemas.microsoft.com/office/word/2010/wordprocessingShape">
                      <wps:wsp>
                        <wps:cNvSpPr/>
                        <wps:spPr>
                          <a:xfrm>
                            <a:off x="0" y="0"/>
                            <a:ext cx="1066800" cy="4914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rFonts w:hint="eastAsia" w:eastAsiaTheme="minorEastAsia"/>
                                  <w:b/>
                                  <w:bCs/>
                                  <w:lang w:eastAsia="zh-CN"/>
                                </w:rPr>
                              </w:pPr>
                              <w:ins w:id="381" w:author="$$$" w:date="2022-02-10T15:49:29Z">
                                <w:r>
                                  <w:rPr>
                                    <w:rFonts w:hint="eastAsia" w:eastAsiaTheme="minorEastAsia"/>
                                    <w:b/>
                                    <w:bCs/>
                                    <w:lang w:eastAsia="zh-CN"/>
                                  </w:rPr>
                                  <w:t>输出</w:t>
                                </w:r>
                              </w:ins>
                              <w:ins w:id="382" w:author="$$$" w:date="2022-02-10T15:50:53Z">
                                <w:r>
                                  <w:rPr>
                                    <w:rFonts w:hint="eastAsia"/>
                                    <w:b/>
                                    <w:bCs/>
                                    <w:lang w:eastAsia="zh-CN"/>
                                  </w:rPr>
                                  <w:t>第二</w:t>
                                </w:r>
                              </w:ins>
                              <w:ins w:id="383" w:author="$$$" w:date="2022-02-10T15:50:54Z">
                                <w:r>
                                  <w:rPr>
                                    <w:rFonts w:hint="eastAsia"/>
                                    <w:b/>
                                    <w:bCs/>
                                    <w:lang w:eastAsia="zh-CN"/>
                                  </w:rPr>
                                  <w:t>优先级</w:t>
                                </w:r>
                              </w:ins>
                              <w:ins w:id="384" w:author="$$$" w:date="2022-02-10T15:49:35Z">
                                <w:r>
                                  <w:rPr>
                                    <w:rFonts w:hint="eastAsia" w:eastAsiaTheme="minorEastAsia"/>
                                    <w:b/>
                                    <w:bCs/>
                                    <w:lang w:eastAsia="zh-CN"/>
                                  </w:rPr>
                                  <w:t>标签，</w:t>
                                </w:r>
                              </w:ins>
                              <w:ins w:id="385" w:author="$$$" w:date="2022-02-10T15:49:37Z">
                                <w:r>
                                  <w:rPr>
                                    <w:rFonts w:hint="eastAsia" w:eastAsiaTheme="minorEastAsia"/>
                                    <w:b/>
                                    <w:bCs/>
                                    <w:lang w:eastAsia="zh-CN"/>
                                  </w:rPr>
                                  <w:t>结束</w:t>
                                </w:r>
                              </w:ins>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8pt;margin-top:14.4pt;height:38.7pt;width:84pt;z-index:251673600;v-text-anchor:middle;mso-width-relative:page;mso-height-relative:page;" fillcolor="#4472C4 [3204]" filled="t" stroked="t" coordsize="21600,21600" o:gfxdata="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FgAAAGRycy9QSwEC&#10;FAAUAAAACACHTuJARFeJrNoAAAAKAQAADwAAAAAAAAABACAAAAA4AAAAZHJzL2Rvd25yZXYueG1s&#10;UEsBAhQAFAAAAAgAh07iQLqqDWOLAgAAIgUAAA4AAAAAAAAAAQAgAAAAPwEAAGRycy9lMm9Eb2Mu&#10;eG1sUEsFBgAAAAAGAAYAWQEAADwGAAAAAA==&#10;">
                  <v:fill on="t" focussize="0,0"/>
                  <v:stroke weight="1pt" color="#2F528F [3204]" miterlimit="8" joinstyle="miter"/>
                  <v:imagedata o:title=""/>
                  <o:lock v:ext="edit" aspectratio="f"/>
                  <v:textbox>
                    <w:txbxContent>
                      <w:p>
                        <w:pPr>
                          <w:jc w:val="both"/>
                          <w:rPr>
                            <w:rFonts w:hint="eastAsia" w:eastAsiaTheme="minorEastAsia"/>
                            <w:b/>
                            <w:bCs/>
                            <w:lang w:eastAsia="zh-CN"/>
                          </w:rPr>
                        </w:pPr>
                        <w:ins w:id="386" w:author="$$$" w:date="2022-02-10T15:49:29Z">
                          <w:r>
                            <w:rPr>
                              <w:rFonts w:hint="eastAsia" w:eastAsiaTheme="minorEastAsia"/>
                              <w:b/>
                              <w:bCs/>
                              <w:lang w:eastAsia="zh-CN"/>
                            </w:rPr>
                            <w:t>输出</w:t>
                          </w:r>
                        </w:ins>
                        <w:ins w:id="387" w:author="$$$" w:date="2022-02-10T15:50:53Z">
                          <w:r>
                            <w:rPr>
                              <w:rFonts w:hint="eastAsia"/>
                              <w:b/>
                              <w:bCs/>
                              <w:lang w:eastAsia="zh-CN"/>
                            </w:rPr>
                            <w:t>第二</w:t>
                          </w:r>
                        </w:ins>
                        <w:ins w:id="388" w:author="$$$" w:date="2022-02-10T15:50:54Z">
                          <w:r>
                            <w:rPr>
                              <w:rFonts w:hint="eastAsia"/>
                              <w:b/>
                              <w:bCs/>
                              <w:lang w:eastAsia="zh-CN"/>
                            </w:rPr>
                            <w:t>优先级</w:t>
                          </w:r>
                        </w:ins>
                        <w:ins w:id="389" w:author="$$$" w:date="2022-02-10T15:49:35Z">
                          <w:r>
                            <w:rPr>
                              <w:rFonts w:hint="eastAsia" w:eastAsiaTheme="minorEastAsia"/>
                              <w:b/>
                              <w:bCs/>
                              <w:lang w:eastAsia="zh-CN"/>
                            </w:rPr>
                            <w:t>标签，</w:t>
                          </w:r>
                        </w:ins>
                        <w:ins w:id="390" w:author="$$$" w:date="2022-02-10T15:49:37Z">
                          <w:r>
                            <w:rPr>
                              <w:rFonts w:hint="eastAsia" w:eastAsiaTheme="minorEastAsia"/>
                              <w:b/>
                              <w:bCs/>
                              <w:lang w:eastAsia="zh-CN"/>
                            </w:rPr>
                            <w:t>结束</w:t>
                          </w:r>
                        </w:ins>
                      </w:p>
                    </w:txbxContent>
                  </v:textbox>
                </v:rect>
              </w:pict>
            </mc:Fallback>
          </mc:AlternateContent>
        </w:r>
      </w:ins>
    </w:p>
    <w:p>
      <w:pPr>
        <w:jc w:val="left"/>
        <w:rPr>
          <w:ins w:id="391" w:author="$$$" w:date="2022-02-10T15:44:00Z"/>
          <w:rFonts w:hint="eastAsia"/>
        </w:rPr>
      </w:pPr>
    </w:p>
    <w:p>
      <w:pPr>
        <w:jc w:val="left"/>
        <w:rPr>
          <w:ins w:id="392" w:author="$$$" w:date="2022-02-10T15:44:00Z"/>
          <w:rFonts w:hint="eastAsia"/>
        </w:rPr>
      </w:pPr>
    </w:p>
    <w:p>
      <w:pPr>
        <w:jc w:val="left"/>
        <w:rPr>
          <w:ins w:id="393" w:author="$$$" w:date="2022-02-10T15:44:00Z"/>
          <w:rFonts w:hint="eastAsia"/>
        </w:rPr>
      </w:pPr>
    </w:p>
    <w:p>
      <w:pPr>
        <w:jc w:val="left"/>
        <w:rPr>
          <w:ins w:id="394" w:author="$$$" w:date="2022-02-10T15:06:37Z"/>
          <w:rFonts w:hint="eastAsia"/>
        </w:rPr>
      </w:pPr>
    </w:p>
    <w:p>
      <w:pPr>
        <w:jc w:val="left"/>
        <w:rPr>
          <w:ins w:id="395" w:author="$$$" w:date="2022-02-10T15:10:24Z"/>
          <w:rFonts w:hint="eastAsia"/>
        </w:rPr>
      </w:pPr>
    </w:p>
    <w:p>
      <w:pPr>
        <w:jc w:val="left"/>
        <w:rPr>
          <w:ins w:id="396" w:author="$$$" w:date="2022-02-10T15:06:38Z"/>
          <w:rFonts w:hint="eastAsia"/>
        </w:rPr>
      </w:pPr>
    </w:p>
    <w:p>
      <w:pPr>
        <w:jc w:val="left"/>
        <w:rPr>
          <w:rFonts w:hint="eastAsia"/>
        </w:rPr>
      </w:pPr>
    </w:p>
    <w:p>
      <w:pPr>
        <w:jc w:val="left"/>
        <w:rPr>
          <w:ins w:id="397" w:author="$$$" w:date="2022-02-10T14:20:20Z"/>
          <w:rFonts w:hint="eastAsia"/>
          <w:b/>
          <w:bCs/>
          <w:sz w:val="28"/>
          <w:szCs w:val="32"/>
        </w:rPr>
      </w:pPr>
      <w:ins w:id="398" w:author="$$$" w:date="2022-02-10T14:20:20Z">
        <w:r>
          <w:rPr>
            <w:rFonts w:hint="eastAsia"/>
            <w:b/>
            <w:bCs/>
            <w:sz w:val="28"/>
            <w:szCs w:val="32"/>
          </w:rPr>
          <w:br w:type="page"/>
        </w:r>
      </w:ins>
    </w:p>
    <w:p>
      <w:pPr>
        <w:pStyle w:val="2"/>
        <w:numPr>
          <w:ilvl w:val="0"/>
          <w:numId w:val="1"/>
        </w:numPr>
        <w:ind w:left="425" w:hanging="425"/>
        <w:jc w:val="left"/>
        <w:rPr>
          <w:rFonts w:hint="eastAsia"/>
          <w:b/>
          <w:bCs w:val="0"/>
          <w:sz w:val="32"/>
          <w:szCs w:val="22"/>
        </w:rPr>
      </w:pPr>
      <w:del w:id="399" w:author="$$$" w:date="2022-02-10T15:57:16Z">
        <w:r>
          <w:rPr>
            <w:rFonts w:hint="eastAsia"/>
            <w:b/>
            <w:bCs w:val="0"/>
            <w:sz w:val="32"/>
            <w:szCs w:val="22"/>
          </w:rPr>
          <w:delText>二\数据集情况分析及对应</w:delText>
        </w:r>
      </w:del>
      <w:r>
        <w:rPr>
          <w:rFonts w:hint="eastAsia"/>
          <w:b/>
          <w:bCs w:val="0"/>
          <w:sz w:val="32"/>
          <w:szCs w:val="22"/>
        </w:rPr>
        <w:t>标注策略</w:t>
      </w:r>
      <w:del w:id="400" w:author="$$$" w:date="2022-02-10T14:27:38Z">
        <w:r>
          <w:rPr>
            <w:rFonts w:hint="eastAsia"/>
            <w:b/>
            <w:bCs w:val="0"/>
            <w:sz w:val="32"/>
            <w:szCs w:val="22"/>
          </w:rPr>
          <w:delText>:</w:delText>
        </w:r>
      </w:del>
    </w:p>
    <w:p>
      <w:pPr>
        <w:jc w:val="left"/>
        <w:rPr>
          <w:del w:id="401" w:author="$$$" w:date="2022-02-10T16:12:33Z"/>
        </w:rPr>
      </w:pPr>
      <w:del w:id="402" w:author="$$$" w:date="2022-02-10T16:12:33Z">
        <w:r>
          <w:rPr>
            <w:rFonts w:hint="eastAsia"/>
          </w:rPr>
          <w:delText>(具体标注规则见第四点</w:delText>
        </w:r>
      </w:del>
      <w:del w:id="403" w:author="$$$" w:date="2022-02-10T16:12:33Z">
        <w:r>
          <w:rPr/>
          <w:delText>)</w:delText>
        </w:r>
      </w:del>
    </w:p>
    <w:p>
      <w:pPr>
        <w:jc w:val="left"/>
        <w:rPr>
          <w:del w:id="404" w:author="$$$" w:date="2022-02-10T16:12:33Z"/>
        </w:rPr>
      </w:pPr>
      <w:del w:id="405" w:author="$$$" w:date="2022-02-10T16:12:33Z">
        <w:r>
          <w:rPr>
            <w:rFonts w:hint="eastAsia"/>
          </w:rPr>
          <w:delText>针对现有数据集现实情况是,分三种情况</w:delText>
        </w:r>
      </w:del>
    </w:p>
    <w:p>
      <w:pPr>
        <w:ind w:firstLine="360"/>
        <w:jc w:val="left"/>
        <w:rPr>
          <w:del w:id="406" w:author="$$$" w:date="2022-02-10T16:12:33Z"/>
          <w:b/>
          <w:bCs/>
          <w:sz w:val="22"/>
          <w:szCs w:val="24"/>
        </w:rPr>
      </w:pPr>
      <w:del w:id="407" w:author="$$$" w:date="2022-02-10T16:12:33Z">
        <w:r>
          <w:rPr>
            <w:rFonts w:hint="eastAsia"/>
            <w:b/>
            <w:bCs/>
            <w:sz w:val="22"/>
            <w:szCs w:val="24"/>
          </w:rPr>
          <w:delText>(</w:delText>
        </w:r>
      </w:del>
      <w:del w:id="408" w:author="$$$" w:date="2022-02-10T16:12:33Z">
        <w:r>
          <w:rPr>
            <w:b/>
            <w:bCs/>
            <w:sz w:val="22"/>
            <w:szCs w:val="24"/>
          </w:rPr>
          <w:delText>2.1)</w:delText>
        </w:r>
      </w:del>
      <w:del w:id="409" w:author="$$$" w:date="2022-02-10T16:12:33Z">
        <w:r>
          <w:rPr>
            <w:rFonts w:hint="eastAsia"/>
            <w:b/>
            <w:bCs/>
            <w:sz w:val="22"/>
            <w:szCs w:val="24"/>
          </w:rPr>
          <w:delText>场景图像中存在能表征</w:delText>
        </w:r>
      </w:del>
      <w:del w:id="410" w:author="$$$" w:date="2022-02-10T16:12:33Z">
        <w:r>
          <w:rPr>
            <w:b/>
            <w:bCs/>
            <w:sz w:val="22"/>
            <w:szCs w:val="24"/>
          </w:rPr>
          <w:delText>\</w:delText>
        </w:r>
      </w:del>
      <w:del w:id="411" w:author="$$$" w:date="2022-02-10T16:12:33Z">
        <w:r>
          <w:rPr>
            <w:rFonts w:hint="eastAsia"/>
            <w:b/>
            <w:bCs/>
            <w:sz w:val="22"/>
            <w:szCs w:val="24"/>
          </w:rPr>
          <w:delText>反映对应场景的特异性物品、家具。</w:delText>
        </w:r>
      </w:del>
    </w:p>
    <w:p>
      <w:pPr>
        <w:pStyle w:val="13"/>
        <w:ind w:left="360" w:firstLine="0" w:firstLineChars="0"/>
        <w:jc w:val="left"/>
        <w:rPr>
          <w:ins w:id="412" w:author="$$$" w:date="2022-02-10T18:23:40Z"/>
          <w:rFonts w:hint="eastAsia"/>
          <w:lang w:val="en-US" w:eastAsia="zh-CN"/>
        </w:rPr>
      </w:pPr>
      <w:r>
        <w:rPr>
          <w:rFonts w:hint="eastAsia"/>
        </w:rPr>
        <w:t>标注归类策列:</w:t>
      </w:r>
      <w:ins w:id="413" w:author="$$$" w:date="2022-02-10T16:12:27Z">
        <w:r>
          <w:rPr>
            <w:rFonts w:hint="eastAsia" w:eastAsiaTheme="minorEastAsia"/>
            <w:lang w:val="en-US" w:eastAsia="zh-CN"/>
          </w:rPr>
          <w:t xml:space="preserve"> </w:t>
        </w:r>
      </w:ins>
      <w:r>
        <w:rPr>
          <w:rFonts w:hint="eastAsia"/>
        </w:rPr>
        <w:t>该类图像按照先验知识归类为对应场景,</w:t>
      </w:r>
      <w:ins w:id="414" w:author="$$$" w:date="2022-02-10T16:12:39Z">
        <w:r>
          <w:rPr>
            <w:rFonts w:hint="eastAsia" w:eastAsiaTheme="minorEastAsia"/>
            <w:lang w:val="en-US" w:eastAsia="zh-CN"/>
          </w:rPr>
          <w:t xml:space="preserve"> </w:t>
        </w:r>
      </w:ins>
      <w:ins w:id="415" w:author="$$$" w:date="2022-02-10T16:12:43Z">
        <w:r>
          <w:rPr>
            <w:rFonts w:hint="eastAsia" w:eastAsiaTheme="minorEastAsia"/>
            <w:lang w:val="en-US" w:eastAsia="zh-CN"/>
          </w:rPr>
          <w:t>严格</w:t>
        </w:r>
      </w:ins>
      <w:ins w:id="416" w:author="$$$" w:date="2022-02-10T16:12:44Z">
        <w:r>
          <w:rPr>
            <w:rFonts w:hint="eastAsia" w:eastAsiaTheme="minorEastAsia"/>
            <w:lang w:val="en-US" w:eastAsia="zh-CN"/>
          </w:rPr>
          <w:t>按照</w:t>
        </w:r>
      </w:ins>
      <w:ins w:id="417" w:author="$$$" w:date="2022-02-10T16:12:45Z">
        <w:r>
          <w:rPr>
            <w:rFonts w:hint="eastAsia" w:eastAsiaTheme="minorEastAsia"/>
            <w:lang w:val="en-US" w:eastAsia="zh-CN"/>
          </w:rPr>
          <w:t>优先级</w:t>
        </w:r>
      </w:ins>
      <w:ins w:id="418" w:author="$$$" w:date="2022-02-10T16:12:47Z">
        <w:r>
          <w:rPr>
            <w:rFonts w:hint="eastAsia" w:eastAsiaTheme="minorEastAsia"/>
            <w:lang w:val="en-US" w:eastAsia="zh-CN"/>
          </w:rPr>
          <w:t>顺序</w:t>
        </w:r>
      </w:ins>
      <w:ins w:id="419" w:author="$$$" w:date="2022-02-10T16:12:48Z">
        <w:r>
          <w:rPr>
            <w:rFonts w:hint="eastAsia" w:eastAsiaTheme="minorEastAsia"/>
            <w:lang w:val="en-US" w:eastAsia="zh-CN"/>
          </w:rPr>
          <w:t>进行</w:t>
        </w:r>
      </w:ins>
      <w:ins w:id="420" w:author="$$$" w:date="2022-02-10T16:12:51Z">
        <w:r>
          <w:rPr>
            <w:rFonts w:hint="eastAsia" w:eastAsiaTheme="minorEastAsia"/>
            <w:lang w:val="en-US" w:eastAsia="zh-CN"/>
          </w:rPr>
          <w:t>标注。</w:t>
        </w:r>
      </w:ins>
      <w:ins w:id="421" w:author="$$$" w:date="2022-02-10T18:19:42Z">
        <w:r>
          <w:rPr>
            <w:rFonts w:hint="eastAsia"/>
            <w:lang w:val="en-US" w:eastAsia="zh-CN"/>
          </w:rPr>
          <w:t>（</w:t>
        </w:r>
      </w:ins>
      <w:ins w:id="422" w:author="$$$" w:date="2022-02-10T18:19:44Z">
        <w:r>
          <w:rPr>
            <w:rFonts w:hint="eastAsia"/>
            <w:b/>
            <w:bCs/>
            <w:lang w:val="en-US" w:eastAsia="zh-CN"/>
            <w:rPrChange w:id="423" w:author="$$$" w:date="2022-02-10T18:20:35Z">
              <w:rPr>
                <w:rFonts w:hint="eastAsia"/>
                <w:lang w:val="en-US" w:eastAsia="zh-CN"/>
              </w:rPr>
            </w:rPrChange>
          </w:rPr>
          <w:t>严格</w:t>
        </w:r>
      </w:ins>
      <w:ins w:id="424" w:author="$$$" w:date="2022-02-10T18:19:47Z">
        <w:r>
          <w:rPr>
            <w:rFonts w:hint="eastAsia"/>
            <w:b/>
            <w:bCs/>
            <w:lang w:val="en-US" w:eastAsia="zh-CN"/>
            <w:rPrChange w:id="425" w:author="$$$" w:date="2022-02-10T18:20:35Z">
              <w:rPr>
                <w:rFonts w:hint="eastAsia"/>
                <w:lang w:val="en-US" w:eastAsia="zh-CN"/>
              </w:rPr>
            </w:rPrChange>
          </w:rPr>
          <w:t>按照</w:t>
        </w:r>
      </w:ins>
      <w:ins w:id="426" w:author="$$$" w:date="2022-02-10T18:19:50Z">
        <w:r>
          <w:rPr>
            <w:rFonts w:hint="eastAsia"/>
            <w:b/>
            <w:bCs/>
            <w:lang w:val="en-US" w:eastAsia="zh-CN"/>
            <w:rPrChange w:id="427" w:author="$$$" w:date="2022-02-10T18:20:35Z">
              <w:rPr>
                <w:rFonts w:hint="eastAsia"/>
                <w:lang w:val="en-US" w:eastAsia="zh-CN"/>
              </w:rPr>
            </w:rPrChange>
          </w:rPr>
          <w:t>优先级</w:t>
        </w:r>
      </w:ins>
      <w:ins w:id="428" w:author="$$$" w:date="2022-02-10T18:19:51Z">
        <w:r>
          <w:rPr>
            <w:rFonts w:hint="eastAsia"/>
            <w:b/>
            <w:bCs/>
            <w:lang w:val="en-US" w:eastAsia="zh-CN"/>
            <w:rPrChange w:id="429" w:author="$$$" w:date="2022-02-10T18:20:35Z">
              <w:rPr>
                <w:rFonts w:hint="eastAsia"/>
                <w:lang w:val="en-US" w:eastAsia="zh-CN"/>
              </w:rPr>
            </w:rPrChange>
          </w:rPr>
          <w:t>顺序</w:t>
        </w:r>
      </w:ins>
      <w:ins w:id="430" w:author="$$$" w:date="2022-02-10T18:19:52Z">
        <w:r>
          <w:rPr>
            <w:rFonts w:hint="eastAsia"/>
            <w:b/>
            <w:bCs/>
            <w:lang w:val="en-US" w:eastAsia="zh-CN"/>
            <w:rPrChange w:id="431" w:author="$$$" w:date="2022-02-10T18:20:35Z">
              <w:rPr>
                <w:rFonts w:hint="eastAsia"/>
                <w:lang w:val="en-US" w:eastAsia="zh-CN"/>
              </w:rPr>
            </w:rPrChange>
          </w:rPr>
          <w:t>进行</w:t>
        </w:r>
      </w:ins>
      <w:ins w:id="432" w:author="$$$" w:date="2022-02-10T18:19:53Z">
        <w:r>
          <w:rPr>
            <w:rFonts w:hint="eastAsia"/>
            <w:b/>
            <w:bCs/>
            <w:lang w:val="en-US" w:eastAsia="zh-CN"/>
            <w:rPrChange w:id="433" w:author="$$$" w:date="2022-02-10T18:20:35Z">
              <w:rPr>
                <w:rFonts w:hint="eastAsia"/>
                <w:lang w:val="en-US" w:eastAsia="zh-CN"/>
              </w:rPr>
            </w:rPrChange>
          </w:rPr>
          <w:t>标注，</w:t>
        </w:r>
      </w:ins>
      <w:ins w:id="434" w:author="$$$" w:date="2022-02-10T18:20:28Z">
        <w:r>
          <w:rPr>
            <w:rFonts w:hint="eastAsia"/>
            <w:b/>
            <w:bCs/>
            <w:lang w:val="en-US" w:eastAsia="zh-CN"/>
            <w:rPrChange w:id="435" w:author="$$$" w:date="2022-02-10T18:20:35Z">
              <w:rPr>
                <w:rFonts w:hint="eastAsia"/>
                <w:lang w:val="en-US" w:eastAsia="zh-CN"/>
              </w:rPr>
            </w:rPrChange>
          </w:rPr>
          <w:t>有疑问</w:t>
        </w:r>
      </w:ins>
      <w:ins w:id="436" w:author="$$$" w:date="2022-02-10T18:20:31Z">
        <w:r>
          <w:rPr>
            <w:rFonts w:hint="eastAsia"/>
            <w:b/>
            <w:bCs/>
            <w:lang w:val="en-US" w:eastAsia="zh-CN"/>
            <w:rPrChange w:id="437" w:author="$$$" w:date="2022-02-10T18:20:35Z">
              <w:rPr>
                <w:rFonts w:hint="eastAsia"/>
                <w:lang w:val="en-US" w:eastAsia="zh-CN"/>
              </w:rPr>
            </w:rPrChange>
          </w:rPr>
          <w:t>请联系</w:t>
        </w:r>
      </w:ins>
      <w:ins w:id="438" w:author="$$$" w:date="2022-02-10T18:20:32Z">
        <w:r>
          <w:rPr>
            <w:rFonts w:hint="eastAsia"/>
            <w:b/>
            <w:bCs/>
            <w:lang w:val="en-US" w:eastAsia="zh-CN"/>
            <w:rPrChange w:id="439" w:author="$$$" w:date="2022-02-10T18:20:35Z">
              <w:rPr>
                <w:rFonts w:hint="eastAsia"/>
                <w:lang w:val="en-US" w:eastAsia="zh-CN"/>
              </w:rPr>
            </w:rPrChange>
          </w:rPr>
          <w:t>算法</w:t>
        </w:r>
      </w:ins>
      <w:ins w:id="440" w:author="$$$" w:date="2022-02-10T18:20:33Z">
        <w:r>
          <w:rPr>
            <w:rFonts w:hint="eastAsia"/>
            <w:b/>
            <w:bCs/>
            <w:lang w:val="en-US" w:eastAsia="zh-CN"/>
            <w:rPrChange w:id="441" w:author="$$$" w:date="2022-02-10T18:20:35Z">
              <w:rPr>
                <w:rFonts w:hint="eastAsia"/>
                <w:lang w:val="en-US" w:eastAsia="zh-CN"/>
              </w:rPr>
            </w:rPrChange>
          </w:rPr>
          <w:t>人员</w:t>
        </w:r>
      </w:ins>
      <w:ins w:id="442" w:author="$$$" w:date="2022-02-10T18:19:42Z">
        <w:r>
          <w:rPr>
            <w:rFonts w:hint="eastAsia"/>
            <w:lang w:val="en-US" w:eastAsia="zh-CN"/>
          </w:rPr>
          <w:t>）</w:t>
        </w:r>
      </w:ins>
    </w:p>
    <w:p>
      <w:pPr>
        <w:pStyle w:val="13"/>
        <w:ind w:left="360" w:firstLine="0" w:firstLineChars="0"/>
        <w:jc w:val="left"/>
      </w:pPr>
      <w:del w:id="443" w:author="$$$" w:date="2022-02-10T16:12:38Z">
        <w:r>
          <w:rPr>
            <w:rFonts w:hint="eastAsia"/>
          </w:rPr>
          <w:delText>如</w:delText>
        </w:r>
      </w:del>
      <w:del w:id="444" w:author="$$$" w:date="2022-02-10T16:12:29Z">
        <w:r>
          <w:rPr>
            <w:rFonts w:hint="eastAsia"/>
          </w:rPr>
          <w:delText>：</w:delText>
        </w:r>
      </w:del>
    </w:p>
    <w:p>
      <w:pPr>
        <w:keepNext w:val="0"/>
        <w:keepLines w:val="0"/>
        <w:widowControl/>
        <w:numPr>
          <w:ilvl w:val="-1"/>
          <w:numId w:val="0"/>
        </w:numPr>
        <w:suppressLineNumbers w:val="0"/>
        <w:ind w:left="0" w:leftChars="0" w:firstLine="420" w:firstLineChars="0"/>
        <w:jc w:val="left"/>
        <w:rPr>
          <w:ins w:id="446" w:author="$$$" w:date="2022-02-10T15:57:59Z"/>
          <w:rFonts w:hint="default" w:cstheme="minorBidi"/>
          <w:b/>
          <w:bCs/>
          <w:i w:val="0"/>
          <w:iCs w:val="0"/>
          <w:caps w:val="0"/>
          <w:spacing w:val="0"/>
          <w:kern w:val="2"/>
          <w:sz w:val="21"/>
          <w:szCs w:val="22"/>
          <w:shd w:val="clear"/>
          <w:lang w:val="en-US" w:eastAsia="zh-CN" w:bidi="ar"/>
          <w:rPrChange w:id="447" w:author="$$$" w:date="2022-02-10T18:23:28Z">
            <w:rPr>
              <w:ins w:id="448" w:author="$$$" w:date="2022-02-10T15:57:59Z"/>
              <w:rFonts w:hint="default" w:cstheme="minorBidi"/>
              <w:i w:val="0"/>
              <w:iCs w:val="0"/>
              <w:caps w:val="0"/>
              <w:spacing w:val="0"/>
              <w:kern w:val="2"/>
              <w:sz w:val="21"/>
              <w:szCs w:val="22"/>
              <w:shd w:val="clear"/>
              <w:lang w:val="en-US" w:eastAsia="zh-CN" w:bidi="ar"/>
            </w:rPr>
          </w:rPrChange>
        </w:rPr>
        <w:pPrChange w:id="445" w:author="$$$" w:date="2022-02-10T18:23:32Z">
          <w:pPr>
            <w:keepNext w:val="0"/>
            <w:keepLines w:val="0"/>
            <w:widowControl/>
            <w:numPr>
              <w:ilvl w:val="-1"/>
              <w:numId w:val="0"/>
            </w:numPr>
            <w:suppressLineNumbers w:val="0"/>
            <w:ind w:left="840" w:leftChars="0" w:firstLine="0" w:firstLineChars="0"/>
            <w:jc w:val="left"/>
          </w:pPr>
        </w:pPrChange>
      </w:pPr>
      <w:ins w:id="449" w:author="$$$" w:date="2022-02-10T15:57:59Z">
        <w:r>
          <w:rPr>
            <w:rFonts w:hint="eastAsia"/>
            <w:b/>
            <w:bCs/>
            <w:lang w:val="en-US" w:eastAsia="zh-CN" w:bidi="ar"/>
            <w:rPrChange w:id="450" w:author="$$$" w:date="2022-02-10T18:23:28Z">
              <w:rPr>
                <w:rFonts w:hint="eastAsia"/>
                <w:lang w:val="en-US" w:eastAsia="zh-CN" w:bidi="ar"/>
              </w:rPr>
            </w:rPrChange>
          </w:rPr>
          <w:t>---------</w:t>
        </w:r>
      </w:ins>
      <w:ins w:id="451" w:author="$$$" w:date="2022-02-10T18:23:12Z">
        <w:r>
          <w:rPr>
            <w:rFonts w:hint="eastAsia"/>
            <w:b/>
            <w:bCs/>
            <w:lang w:val="en-US" w:eastAsia="zh-CN" w:bidi="ar"/>
          </w:rPr>
          <w:t>---------</w:t>
        </w:r>
      </w:ins>
      <w:ins w:id="452" w:author="$$$" w:date="2022-02-10T15:57:59Z">
        <w:r>
          <w:rPr>
            <w:rFonts w:hint="eastAsia"/>
            <w:b/>
            <w:bCs/>
            <w:lang w:val="en-US" w:eastAsia="zh-CN" w:bidi="ar"/>
            <w:rPrChange w:id="453" w:author="$$$" w:date="2022-02-10T18:23:28Z">
              <w:rPr>
                <w:rFonts w:hint="eastAsia"/>
                <w:lang w:val="en-US" w:eastAsia="zh-CN" w:bidi="ar"/>
              </w:rPr>
            </w:rPrChange>
          </w:rPr>
          <w:t>-</w:t>
        </w:r>
      </w:ins>
      <w:ins w:id="454" w:author="$$$" w:date="2022-02-10T18:23:15Z">
        <w:r>
          <w:rPr>
            <w:rFonts w:hint="eastAsia"/>
            <w:b/>
            <w:bCs/>
            <w:lang w:val="en-US" w:eastAsia="zh-CN" w:bidi="ar"/>
            <w:rPrChange w:id="455" w:author="$$$" w:date="2022-02-10T18:23:28Z">
              <w:rPr>
                <w:rFonts w:hint="eastAsia"/>
                <w:lang w:val="en-US" w:eastAsia="zh-CN" w:bidi="ar"/>
              </w:rPr>
            </w:rPrChange>
          </w:rPr>
          <w:t>--</w:t>
        </w:r>
      </w:ins>
      <w:ins w:id="456" w:author="$$$" w:date="2022-02-10T18:23:50Z">
        <w:r>
          <w:rPr>
            <w:rFonts w:hint="eastAsia"/>
            <w:b/>
            <w:bCs/>
            <w:lang w:val="en-US" w:eastAsia="zh-CN" w:bidi="ar"/>
          </w:rPr>
          <w:t>--</w:t>
        </w:r>
      </w:ins>
      <w:ins w:id="457" w:author="$$$" w:date="2022-02-10T18:23:15Z">
        <w:r>
          <w:rPr>
            <w:rFonts w:hint="eastAsia"/>
            <w:b/>
            <w:bCs/>
            <w:lang w:val="en-US" w:eastAsia="zh-CN" w:bidi="ar"/>
            <w:rPrChange w:id="458" w:author="$$$" w:date="2022-02-10T18:23:28Z">
              <w:rPr>
                <w:rFonts w:hint="eastAsia"/>
                <w:lang w:val="en-US" w:eastAsia="zh-CN" w:bidi="ar"/>
              </w:rPr>
            </w:rPrChange>
          </w:rPr>
          <w:t>-</w:t>
        </w:r>
      </w:ins>
      <w:ins w:id="459" w:author="$$$" w:date="2022-02-10T15:57:59Z">
        <w:r>
          <w:rPr>
            <w:rFonts w:hint="eastAsia"/>
            <w:b/>
            <w:bCs/>
            <w:lang w:val="en-US" w:eastAsia="zh-CN" w:bidi="ar"/>
            <w:rPrChange w:id="460" w:author="$$$" w:date="2022-02-10T18:23:28Z">
              <w:rPr>
                <w:rFonts w:hint="eastAsia"/>
                <w:lang w:val="en-US" w:eastAsia="zh-CN" w:bidi="ar"/>
              </w:rPr>
            </w:rPrChange>
          </w:rPr>
          <w:t>---</w:t>
        </w:r>
      </w:ins>
      <w:ins w:id="461" w:author="$$$" w:date="2022-02-10T18:23:19Z">
        <w:r>
          <w:rPr>
            <w:rFonts w:hint="eastAsia"/>
            <w:b/>
            <w:bCs/>
            <w:lang w:val="en-US" w:eastAsia="zh-CN" w:bidi="ar"/>
            <w:rPrChange w:id="462" w:author="$$$" w:date="2022-02-10T18:23:28Z">
              <w:rPr>
                <w:rFonts w:hint="eastAsia"/>
                <w:lang w:val="en-US" w:eastAsia="zh-CN" w:bidi="ar"/>
              </w:rPr>
            </w:rPrChange>
          </w:rPr>
          <w:t>---</w:t>
        </w:r>
      </w:ins>
      <w:ins w:id="463" w:author="$$$" w:date="2022-02-10T15:57:59Z">
        <w:r>
          <w:rPr>
            <w:rFonts w:hint="eastAsia"/>
            <w:b/>
            <w:bCs/>
            <w:lang w:val="en-US" w:eastAsia="zh-CN" w:bidi="ar"/>
            <w:rPrChange w:id="464" w:author="$$$" w:date="2022-02-10T18:23:28Z">
              <w:rPr>
                <w:rFonts w:hint="eastAsia"/>
                <w:lang w:val="en-US" w:eastAsia="zh-CN" w:bidi="ar"/>
              </w:rPr>
            </w:rPrChange>
          </w:rPr>
          <w:t>----- 第一优先级 ----------</w:t>
        </w:r>
      </w:ins>
      <w:ins w:id="465" w:author="$$$" w:date="2022-02-10T18:23:51Z">
        <w:r>
          <w:rPr>
            <w:rFonts w:hint="eastAsia"/>
            <w:b/>
            <w:bCs/>
            <w:lang w:val="en-US" w:eastAsia="zh-CN" w:bidi="ar"/>
          </w:rPr>
          <w:t>--</w:t>
        </w:r>
      </w:ins>
      <w:ins w:id="466" w:author="$$$" w:date="2022-02-10T18:23:11Z">
        <w:r>
          <w:rPr>
            <w:rFonts w:hint="eastAsia"/>
            <w:b/>
            <w:bCs/>
            <w:lang w:val="en-US" w:eastAsia="zh-CN" w:bidi="ar"/>
          </w:rPr>
          <w:t>--------</w:t>
        </w:r>
      </w:ins>
      <w:ins w:id="467" w:author="$$$" w:date="2022-02-10T18:23:16Z">
        <w:r>
          <w:rPr>
            <w:rFonts w:hint="eastAsia"/>
            <w:b/>
            <w:bCs/>
            <w:lang w:val="en-US" w:eastAsia="zh-CN" w:bidi="ar"/>
            <w:rPrChange w:id="468" w:author="$$$" w:date="2022-02-10T18:23:28Z">
              <w:rPr>
                <w:rFonts w:hint="eastAsia"/>
                <w:lang w:val="en-US" w:eastAsia="zh-CN" w:bidi="ar"/>
              </w:rPr>
            </w:rPrChange>
          </w:rPr>
          <w:t>---</w:t>
        </w:r>
      </w:ins>
      <w:ins w:id="469" w:author="$$$" w:date="2022-02-10T18:23:18Z">
        <w:r>
          <w:rPr>
            <w:rFonts w:hint="eastAsia"/>
            <w:b/>
            <w:bCs/>
            <w:lang w:val="en-US" w:eastAsia="zh-CN" w:bidi="ar"/>
            <w:rPrChange w:id="470" w:author="$$$" w:date="2022-02-10T18:23:28Z">
              <w:rPr>
                <w:rFonts w:hint="eastAsia"/>
                <w:lang w:val="en-US" w:eastAsia="zh-CN" w:bidi="ar"/>
              </w:rPr>
            </w:rPrChange>
          </w:rPr>
          <w:t>---</w:t>
        </w:r>
      </w:ins>
      <w:ins w:id="471" w:author="$$$" w:date="2022-02-10T18:23:11Z">
        <w:r>
          <w:rPr>
            <w:rFonts w:hint="eastAsia"/>
            <w:b/>
            <w:bCs/>
            <w:lang w:val="en-US" w:eastAsia="zh-CN" w:bidi="ar"/>
          </w:rPr>
          <w:t>-</w:t>
        </w:r>
      </w:ins>
      <w:ins w:id="472" w:author="$$$" w:date="2022-02-10T15:57:59Z">
        <w:r>
          <w:rPr>
            <w:rFonts w:hint="eastAsia"/>
            <w:b/>
            <w:bCs/>
            <w:lang w:val="en-US" w:eastAsia="zh-CN" w:bidi="ar"/>
            <w:rPrChange w:id="473" w:author="$$$" w:date="2022-02-10T18:23:28Z">
              <w:rPr>
                <w:rFonts w:hint="eastAsia"/>
                <w:lang w:val="en-US" w:eastAsia="zh-CN" w:bidi="ar"/>
              </w:rPr>
            </w:rPrChange>
          </w:rPr>
          <w:t>-----------</w:t>
        </w:r>
      </w:ins>
    </w:p>
    <w:p>
      <w:pPr>
        <w:widowControl/>
        <w:numPr>
          <w:ilvl w:val="0"/>
          <w:numId w:val="4"/>
        </w:numPr>
        <w:tabs>
          <w:tab w:val="clear" w:pos="420"/>
        </w:tabs>
        <w:ind w:left="845" w:leftChars="0" w:hanging="425" w:firstLineChars="0"/>
        <w:jc w:val="left"/>
        <w:rPr>
          <w:ins w:id="474" w:author="$$$" w:date="2022-02-10T15:57:59Z"/>
          <w:rFonts w:hint="default"/>
          <w:b/>
          <w:bCs/>
          <w:lang w:val="en-US" w:eastAsia="zh-CN" w:bidi="ar"/>
        </w:rPr>
      </w:pPr>
      <w:ins w:id="475" w:author="$$$" w:date="2022-02-10T15:57:59Z">
        <w:r>
          <w:rPr>
            <w:rFonts w:hint="default"/>
            <w:lang w:val="en-US" w:eastAsia="zh-CN" w:bidi="ar"/>
          </w:rPr>
          <w:t>CrossLook_Door</w:t>
        </w:r>
      </w:ins>
      <w:ins w:id="476" w:author="$$$" w:date="2022-02-10T15:57:59Z">
        <w:r>
          <w:rPr>
            <w:rFonts w:hint="eastAsia"/>
            <w:lang w:val="en-US" w:eastAsia="zh-CN" w:bidi="ar"/>
          </w:rPr>
          <w:t xml:space="preserve"> （交叉视角_门）</w:t>
        </w:r>
      </w:ins>
      <w:ins w:id="477" w:author="$$$" w:date="2022-02-10T15:58:20Z">
        <w:r>
          <w:rPr>
            <w:rFonts w:hint="eastAsia"/>
            <w:lang w:val="en-US" w:eastAsia="zh-CN" w:bidi="ar"/>
          </w:rPr>
          <w:t xml:space="preserve"> </w:t>
        </w:r>
      </w:ins>
      <w:ins w:id="478" w:author="$$$" w:date="2022-02-10T15:58:27Z">
        <w:r>
          <w:rPr>
            <w:rFonts w:hint="eastAsia"/>
            <w:lang w:val="en-US" w:eastAsia="zh-CN" w:bidi="ar"/>
          </w:rPr>
          <w:t>|</w:t>
        </w:r>
      </w:ins>
      <w:ins w:id="479" w:author="$$$" w:date="2022-02-10T15:58:28Z">
        <w:r>
          <w:rPr>
            <w:rFonts w:hint="eastAsia"/>
            <w:lang w:val="en-US" w:eastAsia="zh-CN" w:bidi="ar"/>
          </w:rPr>
          <w:t xml:space="preserve"> </w:t>
        </w:r>
      </w:ins>
      <w:ins w:id="480" w:author="$$$" w:date="2022-02-10T15:58:37Z">
        <w:r>
          <w:rPr>
            <w:rFonts w:hint="eastAsia"/>
            <w:b/>
            <w:bCs/>
            <w:lang w:val="en-US" w:eastAsia="zh-CN" w:bidi="ar"/>
          </w:rPr>
          <w:t>看到门</w:t>
        </w:r>
      </w:ins>
      <w:ins w:id="481" w:author="$$$" w:date="2022-02-10T15:58:44Z">
        <w:r>
          <w:rPr>
            <w:rFonts w:hint="eastAsia"/>
            <w:b/>
            <w:bCs/>
            <w:lang w:val="en-US" w:eastAsia="zh-CN" w:bidi="ar"/>
          </w:rPr>
          <w:t>，</w:t>
        </w:r>
      </w:ins>
      <w:ins w:id="482" w:author="$$$" w:date="2022-02-10T15:58:46Z">
        <w:r>
          <w:rPr>
            <w:rFonts w:hint="eastAsia"/>
            <w:b/>
            <w:bCs/>
            <w:lang w:val="en-US" w:eastAsia="zh-CN" w:bidi="ar"/>
          </w:rPr>
          <w:t>不管是</w:t>
        </w:r>
      </w:ins>
      <w:ins w:id="483" w:author="$$$" w:date="2022-02-10T15:58:48Z">
        <w:r>
          <w:rPr>
            <w:rFonts w:hint="eastAsia"/>
            <w:b/>
            <w:bCs/>
            <w:lang w:val="en-US" w:eastAsia="zh-CN" w:bidi="ar"/>
          </w:rPr>
          <w:t>任何类型</w:t>
        </w:r>
      </w:ins>
      <w:ins w:id="484" w:author="$$$" w:date="2022-02-10T15:58:49Z">
        <w:r>
          <w:rPr>
            <w:rFonts w:hint="eastAsia"/>
            <w:b/>
            <w:bCs/>
            <w:lang w:val="en-US" w:eastAsia="zh-CN" w:bidi="ar"/>
          </w:rPr>
          <w:t>的门，</w:t>
        </w:r>
      </w:ins>
      <w:ins w:id="485" w:author="$$$" w:date="2022-02-10T15:58:53Z">
        <w:r>
          <w:rPr>
            <w:rFonts w:hint="eastAsia"/>
            <w:b/>
            <w:bCs/>
            <w:lang w:val="en-US" w:eastAsia="zh-CN" w:bidi="ar"/>
          </w:rPr>
          <w:t>关闭</w:t>
        </w:r>
      </w:ins>
      <w:ins w:id="486" w:author="$$$" w:date="2022-02-10T15:58:55Z">
        <w:r>
          <w:rPr>
            <w:rFonts w:hint="eastAsia"/>
            <w:b/>
            <w:bCs/>
            <w:lang w:val="en-US" w:eastAsia="zh-CN" w:bidi="ar"/>
          </w:rPr>
          <w:t>或打开</w:t>
        </w:r>
      </w:ins>
      <w:ins w:id="487" w:author="$$$" w:date="2022-02-10T15:59:01Z">
        <w:r>
          <w:rPr>
            <w:rFonts w:hint="eastAsia"/>
            <w:b/>
            <w:bCs/>
            <w:lang w:val="en-US" w:eastAsia="zh-CN" w:bidi="ar"/>
          </w:rPr>
          <w:t>，</w:t>
        </w:r>
      </w:ins>
      <w:ins w:id="488" w:author="$$$" w:date="2022-02-10T15:59:03Z">
        <w:r>
          <w:rPr>
            <w:rFonts w:hint="eastAsia"/>
            <w:b/>
            <w:bCs/>
            <w:lang w:val="en-US" w:eastAsia="zh-CN" w:bidi="ar"/>
          </w:rPr>
          <w:t>就应该</w:t>
        </w:r>
      </w:ins>
      <w:ins w:id="489" w:author="$$$" w:date="2022-02-10T15:59:05Z">
        <w:r>
          <w:rPr>
            <w:rFonts w:hint="eastAsia"/>
            <w:b/>
            <w:bCs/>
            <w:lang w:val="en-US" w:eastAsia="zh-CN" w:bidi="ar"/>
          </w:rPr>
          <w:t>标位</w:t>
        </w:r>
      </w:ins>
      <w:ins w:id="490" w:author="$$$" w:date="2022-02-10T15:59:06Z">
        <w:r>
          <w:rPr>
            <w:rFonts w:hint="eastAsia"/>
            <w:b/>
            <w:bCs/>
            <w:lang w:val="en-US" w:eastAsia="zh-CN" w:bidi="ar"/>
          </w:rPr>
          <w:t>该类</w:t>
        </w:r>
      </w:ins>
      <w:ins w:id="491" w:author="$$$" w:date="2022-02-10T15:59:07Z">
        <w:r>
          <w:rPr>
            <w:rFonts w:hint="eastAsia"/>
            <w:b/>
            <w:bCs/>
            <w:lang w:val="en-US" w:eastAsia="zh-CN" w:bidi="ar"/>
          </w:rPr>
          <w:t>。</w:t>
        </w:r>
      </w:ins>
    </w:p>
    <w:p>
      <w:pPr>
        <w:keepNext w:val="0"/>
        <w:keepLines w:val="0"/>
        <w:widowControl/>
        <w:numPr>
          <w:ilvl w:val="0"/>
          <w:numId w:val="4"/>
        </w:numPr>
        <w:suppressLineNumbers w:val="0"/>
        <w:tabs>
          <w:tab w:val="clear" w:pos="420"/>
        </w:tabs>
        <w:ind w:left="845" w:leftChars="0" w:hanging="425" w:firstLineChars="0"/>
        <w:jc w:val="left"/>
        <w:rPr>
          <w:ins w:id="492" w:author="$$$" w:date="2022-02-10T18:19:25Z"/>
          <w:rFonts w:hint="eastAsia"/>
          <w:lang w:bidi="ar"/>
        </w:rPr>
      </w:pPr>
      <w:ins w:id="493" w:author="$$$" w:date="2022-02-10T15:57:59Z">
        <w:r>
          <w:rPr>
            <w:rFonts w:hint="default"/>
            <w:lang w:val="en-US" w:eastAsia="zh-CN" w:bidi="ar"/>
          </w:rPr>
          <w:t>CrossLook_DoorFrame</w:t>
        </w:r>
      </w:ins>
      <w:ins w:id="494" w:author="$$$" w:date="2022-02-10T15:57:59Z">
        <w:r>
          <w:rPr>
            <w:rFonts w:hint="eastAsia"/>
            <w:lang w:val="en-US" w:eastAsia="zh-CN" w:bidi="ar"/>
          </w:rPr>
          <w:t xml:space="preserve"> （交叉视角_门框）</w:t>
        </w:r>
      </w:ins>
      <w:ins w:id="495" w:author="$$$" w:date="2022-02-10T15:59:14Z">
        <w:r>
          <w:rPr>
            <w:rFonts w:hint="eastAsia"/>
            <w:lang w:val="en-US" w:eastAsia="zh-CN" w:bidi="ar"/>
          </w:rPr>
          <w:t xml:space="preserve"> </w:t>
        </w:r>
      </w:ins>
      <w:ins w:id="496" w:author="$$$" w:date="2022-02-10T15:59:11Z">
        <w:r>
          <w:rPr>
            <w:rFonts w:hint="eastAsia"/>
            <w:lang w:val="en-US" w:eastAsia="zh-CN" w:bidi="ar"/>
          </w:rPr>
          <w:t xml:space="preserve">| </w:t>
        </w:r>
      </w:ins>
      <w:ins w:id="497" w:author="$$$" w:date="2022-02-10T15:59:38Z">
        <w:r>
          <w:rPr>
            <w:rFonts w:hint="eastAsia"/>
            <w:lang w:val="en-US" w:eastAsia="zh-CN" w:bidi="ar"/>
          </w:rPr>
          <w:t>是从一</w:t>
        </w:r>
      </w:ins>
      <w:ins w:id="498" w:author="$$$" w:date="2022-02-10T15:59:38Z">
        <w:r>
          <w:rPr>
            <w:rFonts w:hint="eastAsia"/>
            <w:b/>
            <w:bCs/>
            <w:lang w:val="en-US" w:eastAsia="zh-CN" w:bidi="ar"/>
          </w:rPr>
          <w:t>个</w:t>
        </w:r>
      </w:ins>
      <w:ins w:id="499" w:author="$$$" w:date="2022-02-10T15:59:40Z">
        <w:r>
          <w:rPr>
            <w:rFonts w:hint="eastAsia"/>
            <w:b/>
            <w:bCs/>
            <w:lang w:val="en-US" w:eastAsia="zh-CN" w:bidi="ar"/>
          </w:rPr>
          <w:t>房间</w:t>
        </w:r>
      </w:ins>
      <w:ins w:id="500" w:author="$$$" w:date="2022-02-10T15:59:42Z">
        <w:r>
          <w:rPr>
            <w:rFonts w:hint="eastAsia"/>
            <w:b/>
            <w:bCs/>
            <w:lang w:val="en-US" w:eastAsia="zh-CN" w:bidi="ar"/>
          </w:rPr>
          <w:t>望向</w:t>
        </w:r>
      </w:ins>
      <w:ins w:id="501" w:author="$$$" w:date="2022-02-10T15:59:44Z">
        <w:r>
          <w:rPr>
            <w:rFonts w:hint="eastAsia"/>
            <w:b/>
            <w:bCs/>
            <w:lang w:val="en-US" w:eastAsia="zh-CN" w:bidi="ar"/>
          </w:rPr>
          <w:t>另一个</w:t>
        </w:r>
      </w:ins>
      <w:ins w:id="502" w:author="$$$" w:date="2022-02-10T15:59:45Z">
        <w:r>
          <w:rPr>
            <w:rFonts w:hint="eastAsia"/>
            <w:b/>
            <w:bCs/>
            <w:lang w:val="en-US" w:eastAsia="zh-CN" w:bidi="ar"/>
          </w:rPr>
          <w:t>或者</w:t>
        </w:r>
      </w:ins>
      <w:ins w:id="503" w:author="$$$" w:date="2022-02-10T15:59:46Z">
        <w:r>
          <w:rPr>
            <w:rFonts w:hint="eastAsia"/>
            <w:b/>
            <w:bCs/>
            <w:lang w:val="en-US" w:eastAsia="zh-CN" w:bidi="ar"/>
          </w:rPr>
          <w:t>多个</w:t>
        </w:r>
      </w:ins>
      <w:ins w:id="504" w:author="$$$" w:date="2022-02-10T15:59:47Z">
        <w:r>
          <w:rPr>
            <w:rFonts w:hint="eastAsia"/>
            <w:b/>
            <w:bCs/>
            <w:lang w:val="en-US" w:eastAsia="zh-CN" w:bidi="ar"/>
          </w:rPr>
          <w:t>房间</w:t>
        </w:r>
      </w:ins>
      <w:ins w:id="505" w:author="$$$" w:date="2022-02-10T15:59:11Z">
        <w:r>
          <w:rPr>
            <w:rFonts w:hint="eastAsia"/>
            <w:b/>
            <w:bCs/>
            <w:lang w:val="en-US" w:eastAsia="zh-CN" w:bidi="ar"/>
          </w:rPr>
          <w:t>，</w:t>
        </w:r>
      </w:ins>
      <w:ins w:id="506" w:author="$$$" w:date="2022-02-10T18:16:39Z">
        <w:r>
          <w:rPr>
            <w:rFonts w:hint="eastAsia"/>
            <w:b/>
            <w:bCs/>
            <w:lang w:val="en-US" w:eastAsia="zh-CN" w:bidi="ar"/>
          </w:rPr>
          <w:t>扫地机</w:t>
        </w:r>
      </w:ins>
      <w:ins w:id="507" w:author="$$$" w:date="2022-02-10T18:16:43Z">
        <w:r>
          <w:rPr>
            <w:rFonts w:hint="eastAsia"/>
            <w:b/>
            <w:bCs/>
            <w:lang w:val="en-US" w:eastAsia="zh-CN" w:bidi="ar"/>
          </w:rPr>
          <w:t>视野内</w:t>
        </w:r>
      </w:ins>
      <w:ins w:id="508" w:author="$$$" w:date="2022-02-10T18:16:44Z">
        <w:r>
          <w:rPr>
            <w:rFonts w:hint="eastAsia"/>
            <w:b/>
            <w:bCs/>
            <w:lang w:val="en-US" w:eastAsia="zh-CN" w:bidi="ar"/>
          </w:rPr>
          <w:t>存在</w:t>
        </w:r>
      </w:ins>
      <w:ins w:id="509" w:author="$$$" w:date="2022-02-10T18:16:45Z">
        <w:r>
          <w:rPr>
            <w:rFonts w:hint="eastAsia"/>
            <w:b/>
            <w:bCs/>
            <w:lang w:val="en-US" w:eastAsia="zh-CN" w:bidi="ar"/>
          </w:rPr>
          <w:t>多个</w:t>
        </w:r>
      </w:ins>
      <w:ins w:id="510" w:author="$$$" w:date="2022-02-10T18:16:46Z">
        <w:r>
          <w:rPr>
            <w:rFonts w:hint="eastAsia"/>
            <w:b/>
            <w:bCs/>
            <w:lang w:val="en-US" w:eastAsia="zh-CN" w:bidi="ar"/>
          </w:rPr>
          <w:t>房间，</w:t>
        </w:r>
      </w:ins>
      <w:ins w:id="511" w:author="$$$" w:date="2022-02-10T15:59:57Z">
        <w:r>
          <w:rPr>
            <w:rFonts w:hint="eastAsia"/>
            <w:b/>
            <w:bCs/>
            <w:lang w:val="en-US" w:eastAsia="zh-CN" w:bidi="ar"/>
          </w:rPr>
          <w:t>不存在门</w:t>
        </w:r>
      </w:ins>
      <w:ins w:id="512" w:author="$$$" w:date="2022-02-10T15:59:58Z">
        <w:r>
          <w:rPr>
            <w:rFonts w:hint="eastAsia"/>
            <w:b/>
            <w:bCs/>
            <w:lang w:val="en-US" w:eastAsia="zh-CN" w:bidi="ar"/>
          </w:rPr>
          <w:t>的</w:t>
        </w:r>
      </w:ins>
      <w:ins w:id="513" w:author="$$$" w:date="2022-02-10T15:59:59Z">
        <w:r>
          <w:rPr>
            <w:rFonts w:hint="eastAsia"/>
            <w:b/>
            <w:bCs/>
            <w:lang w:val="en-US" w:eastAsia="zh-CN" w:bidi="ar"/>
          </w:rPr>
          <w:t>情况下</w:t>
        </w:r>
      </w:ins>
      <w:ins w:id="514" w:author="$$$" w:date="2022-02-10T15:59:11Z">
        <w:r>
          <w:rPr>
            <w:rFonts w:hint="eastAsia"/>
            <w:b/>
            <w:bCs/>
            <w:lang w:val="en-US" w:eastAsia="zh-CN" w:bidi="ar"/>
          </w:rPr>
          <w:t>，就应该标位该类</w:t>
        </w:r>
      </w:ins>
      <w:ins w:id="515" w:author="$$$" w:date="2022-02-10T18:01:45Z">
        <w:r>
          <w:rPr>
            <w:rFonts w:hint="eastAsia"/>
            <w:b/>
            <w:bCs/>
            <w:lang w:val="en-US" w:eastAsia="zh-CN" w:bidi="ar"/>
          </w:rPr>
          <w:t>。</w:t>
        </w:r>
      </w:ins>
    </w:p>
    <w:p>
      <w:pPr>
        <w:keepNext w:val="0"/>
        <w:keepLines w:val="0"/>
        <w:widowControl/>
        <w:numPr>
          <w:ilvl w:val="-1"/>
          <w:numId w:val="0"/>
        </w:numPr>
        <w:suppressLineNumbers w:val="0"/>
        <w:ind w:left="420" w:leftChars="0" w:firstLine="0" w:firstLineChars="0"/>
        <w:jc w:val="left"/>
        <w:rPr>
          <w:ins w:id="517" w:author="$$$" w:date="2022-02-10T15:57:59Z"/>
          <w:rFonts w:hint="eastAsia"/>
          <w:lang w:bidi="ar"/>
        </w:rPr>
        <w:pPrChange w:id="516" w:author="$$$" w:date="2022-02-10T18:19:26Z">
          <w:pPr>
            <w:keepNext w:val="0"/>
            <w:keepLines w:val="0"/>
            <w:widowControl/>
            <w:numPr>
              <w:ilvl w:val="0"/>
              <w:numId w:val="4"/>
            </w:numPr>
            <w:suppressLineNumbers w:val="0"/>
            <w:tabs>
              <w:tab w:val="clear" w:pos="420"/>
            </w:tabs>
            <w:ind w:left="845" w:leftChars="0" w:hanging="425" w:firstLineChars="0"/>
            <w:jc w:val="left"/>
          </w:pPr>
        </w:pPrChange>
      </w:pPr>
    </w:p>
    <w:p>
      <w:pPr>
        <w:keepNext w:val="0"/>
        <w:keepLines w:val="0"/>
        <w:widowControl/>
        <w:numPr>
          <w:ilvl w:val="-1"/>
          <w:numId w:val="0"/>
        </w:numPr>
        <w:suppressLineNumbers w:val="0"/>
        <w:ind w:left="420" w:leftChars="0" w:firstLine="0" w:firstLineChars="0"/>
        <w:jc w:val="left"/>
        <w:rPr>
          <w:ins w:id="518" w:author="$$$" w:date="2022-02-10T15:57:59Z"/>
          <w:rFonts w:hint="default"/>
          <w:b/>
          <w:bCs/>
          <w:lang w:val="en-US" w:bidi="ar"/>
          <w:rPrChange w:id="519" w:author="$$$" w:date="2022-02-10T18:23:34Z">
            <w:rPr>
              <w:ins w:id="520" w:author="$$$" w:date="2022-02-10T15:57:59Z"/>
              <w:rFonts w:hint="default"/>
              <w:lang w:val="en-US" w:bidi="ar"/>
            </w:rPr>
          </w:rPrChange>
        </w:rPr>
      </w:pPr>
      <w:ins w:id="521" w:author="$$$" w:date="2022-02-10T15:57:59Z">
        <w:r>
          <w:rPr>
            <w:rFonts w:hint="eastAsia"/>
            <w:b/>
            <w:bCs/>
            <w:lang w:val="en-US" w:eastAsia="zh-CN" w:bidi="ar"/>
            <w:rPrChange w:id="522" w:author="$$$" w:date="2022-02-10T18:23:34Z">
              <w:rPr>
                <w:rFonts w:hint="eastAsia"/>
                <w:lang w:val="en-US" w:eastAsia="zh-CN" w:bidi="ar"/>
              </w:rPr>
            </w:rPrChange>
          </w:rPr>
          <w:t>-----------</w:t>
        </w:r>
      </w:ins>
      <w:ins w:id="523" w:author="$$$" w:date="2022-02-10T18:23:09Z">
        <w:r>
          <w:rPr>
            <w:rFonts w:hint="eastAsia"/>
            <w:b/>
            <w:bCs/>
            <w:lang w:val="en-US" w:eastAsia="zh-CN" w:bidi="ar"/>
          </w:rPr>
          <w:t>------</w:t>
        </w:r>
      </w:ins>
      <w:ins w:id="524" w:author="$$$" w:date="2022-02-10T18:23:20Z">
        <w:r>
          <w:rPr>
            <w:rFonts w:hint="eastAsia"/>
            <w:b/>
            <w:bCs/>
            <w:lang w:val="en-US" w:eastAsia="zh-CN" w:bidi="ar"/>
            <w:rPrChange w:id="525" w:author="$$$" w:date="2022-02-10T18:23:34Z">
              <w:rPr>
                <w:rFonts w:hint="eastAsia"/>
                <w:lang w:val="en-US" w:eastAsia="zh-CN" w:bidi="ar"/>
              </w:rPr>
            </w:rPrChange>
          </w:rPr>
          <w:t>------</w:t>
        </w:r>
      </w:ins>
      <w:ins w:id="526" w:author="$$$" w:date="2022-02-10T18:23:09Z">
        <w:r>
          <w:rPr>
            <w:rFonts w:hint="eastAsia"/>
            <w:b/>
            <w:bCs/>
            <w:lang w:val="en-US" w:eastAsia="zh-CN" w:bidi="ar"/>
          </w:rPr>
          <w:t>---</w:t>
        </w:r>
      </w:ins>
      <w:ins w:id="527" w:author="$$$" w:date="2022-02-10T15:57:59Z">
        <w:r>
          <w:rPr>
            <w:rFonts w:hint="eastAsia"/>
            <w:b/>
            <w:bCs/>
            <w:lang w:val="en-US" w:eastAsia="zh-CN" w:bidi="ar"/>
            <w:rPrChange w:id="528" w:author="$$$" w:date="2022-02-10T18:23:34Z">
              <w:rPr>
                <w:rFonts w:hint="eastAsia"/>
                <w:lang w:val="en-US" w:eastAsia="zh-CN" w:bidi="ar"/>
              </w:rPr>
            </w:rPrChange>
          </w:rPr>
          <w:t>----</w:t>
        </w:r>
      </w:ins>
      <w:ins w:id="529" w:author="$$$" w:date="2022-02-10T18:23:49Z">
        <w:r>
          <w:rPr>
            <w:rFonts w:hint="eastAsia"/>
            <w:b/>
            <w:bCs/>
            <w:lang w:val="en-US" w:eastAsia="zh-CN" w:bidi="ar"/>
          </w:rPr>
          <w:t>--</w:t>
        </w:r>
      </w:ins>
      <w:ins w:id="530" w:author="$$$" w:date="2022-02-10T15:57:59Z">
        <w:r>
          <w:rPr>
            <w:rFonts w:hint="eastAsia"/>
            <w:b/>
            <w:bCs/>
            <w:lang w:val="en-US" w:eastAsia="zh-CN" w:bidi="ar"/>
            <w:rPrChange w:id="531" w:author="$$$" w:date="2022-02-10T18:23:34Z">
              <w:rPr>
                <w:rFonts w:hint="eastAsia"/>
                <w:lang w:val="en-US" w:eastAsia="zh-CN" w:bidi="ar"/>
              </w:rPr>
            </w:rPrChange>
          </w:rPr>
          <w:t>--- 第二优先级 ----------</w:t>
        </w:r>
      </w:ins>
      <w:ins w:id="532" w:author="$$$" w:date="2022-02-10T18:23:10Z">
        <w:r>
          <w:rPr>
            <w:rFonts w:hint="eastAsia"/>
            <w:b/>
            <w:bCs/>
            <w:lang w:val="en-US" w:eastAsia="zh-CN" w:bidi="ar"/>
          </w:rPr>
          <w:t>---------</w:t>
        </w:r>
      </w:ins>
      <w:ins w:id="533" w:author="$$$" w:date="2022-02-10T15:57:59Z">
        <w:r>
          <w:rPr>
            <w:rFonts w:hint="eastAsia"/>
            <w:b/>
            <w:bCs/>
            <w:lang w:val="en-US" w:eastAsia="zh-CN" w:bidi="ar"/>
            <w:rPrChange w:id="534" w:author="$$$" w:date="2022-02-10T18:23:34Z">
              <w:rPr>
                <w:rFonts w:hint="eastAsia"/>
                <w:lang w:val="en-US" w:eastAsia="zh-CN" w:bidi="ar"/>
              </w:rPr>
            </w:rPrChange>
          </w:rPr>
          <w:t>-</w:t>
        </w:r>
      </w:ins>
      <w:ins w:id="535" w:author="$$$" w:date="2022-02-10T18:23:49Z">
        <w:r>
          <w:rPr>
            <w:rFonts w:hint="eastAsia"/>
            <w:b/>
            <w:bCs/>
            <w:lang w:val="en-US" w:eastAsia="zh-CN" w:bidi="ar"/>
          </w:rPr>
          <w:t>--</w:t>
        </w:r>
      </w:ins>
      <w:ins w:id="536" w:author="$$$" w:date="2022-02-10T18:23:21Z">
        <w:r>
          <w:rPr>
            <w:rFonts w:hint="eastAsia"/>
            <w:b/>
            <w:bCs/>
            <w:lang w:val="en-US" w:eastAsia="zh-CN" w:bidi="ar"/>
            <w:rPrChange w:id="537" w:author="$$$" w:date="2022-02-10T18:23:34Z">
              <w:rPr>
                <w:rFonts w:hint="eastAsia"/>
                <w:lang w:val="en-US" w:eastAsia="zh-CN" w:bidi="ar"/>
              </w:rPr>
            </w:rPrChange>
          </w:rPr>
          <w:t>------</w:t>
        </w:r>
      </w:ins>
      <w:ins w:id="538" w:author="$$$" w:date="2022-02-10T15:57:59Z">
        <w:r>
          <w:rPr>
            <w:rFonts w:hint="eastAsia"/>
            <w:b/>
            <w:bCs/>
            <w:lang w:val="en-US" w:eastAsia="zh-CN" w:bidi="ar"/>
            <w:rPrChange w:id="539" w:author="$$$" w:date="2022-02-10T18:23:34Z">
              <w:rPr>
                <w:rFonts w:hint="eastAsia"/>
                <w:lang w:val="en-US" w:eastAsia="zh-CN" w:bidi="ar"/>
              </w:rPr>
            </w:rPrChange>
          </w:rPr>
          <w:t>----------</w:t>
        </w:r>
      </w:ins>
    </w:p>
    <w:p>
      <w:pPr>
        <w:keepNext w:val="0"/>
        <w:keepLines w:val="0"/>
        <w:widowControl/>
        <w:numPr>
          <w:ilvl w:val="0"/>
          <w:numId w:val="4"/>
        </w:numPr>
        <w:suppressLineNumbers w:val="0"/>
        <w:tabs>
          <w:tab w:val="clear" w:pos="420"/>
        </w:tabs>
        <w:ind w:left="845" w:leftChars="0" w:hanging="425" w:firstLineChars="0"/>
        <w:jc w:val="left"/>
        <w:rPr>
          <w:ins w:id="540" w:author="$$$" w:date="2022-02-10T15:57:59Z"/>
          <w:rFonts w:hint="eastAsia"/>
          <w:lang w:bidi="ar"/>
        </w:rPr>
      </w:pPr>
      <w:ins w:id="541" w:author="$$$" w:date="2022-02-10T15:57:59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bed_room（卧室）</w:t>
        </w:r>
      </w:ins>
      <w:ins w:id="542" w:author="$$$" w:date="2022-02-10T16:00:11Z">
        <w:r>
          <w:rPr>
            <w:rFonts w:hint="eastAsia"/>
            <w:lang w:val="en-US" w:eastAsia="zh-CN" w:bidi="ar"/>
          </w:rPr>
          <w:t xml:space="preserve">| </w:t>
        </w:r>
      </w:ins>
      <w:ins w:id="543" w:author="$$$" w:date="2022-02-10T16:06:37Z">
        <w:r>
          <w:rPr>
            <w:rFonts w:hint="eastAsia"/>
            <w:lang w:val="en-US" w:eastAsia="zh-CN" w:bidi="ar"/>
          </w:rPr>
          <w:t>不满足</w:t>
        </w:r>
      </w:ins>
      <w:ins w:id="544" w:author="$$$" w:date="2022-02-10T16:06:41Z">
        <w:r>
          <w:rPr>
            <w:rFonts w:hint="eastAsia"/>
            <w:lang w:val="en-US" w:eastAsia="zh-CN" w:bidi="ar"/>
          </w:rPr>
          <w:t>第一优先级</w:t>
        </w:r>
      </w:ins>
      <w:ins w:id="545" w:author="$$$" w:date="2022-02-10T16:06:44Z">
        <w:r>
          <w:rPr>
            <w:rFonts w:hint="eastAsia"/>
            <w:lang w:val="en-US" w:eastAsia="zh-CN" w:bidi="ar"/>
          </w:rPr>
          <w:t>情况下，</w:t>
        </w:r>
      </w:ins>
      <w:ins w:id="546" w:author="$$$" w:date="2022-02-10T16:00:16Z">
        <w:r>
          <w:rPr>
            <w:rFonts w:hint="eastAsia"/>
            <w:lang w:val="en-US" w:eastAsia="zh-CN" w:bidi="ar"/>
          </w:rPr>
          <w:t>看到</w:t>
        </w:r>
      </w:ins>
      <w:ins w:id="547" w:author="$$$" w:date="2022-02-10T16:00:17Z">
        <w:r>
          <w:rPr>
            <w:rFonts w:hint="eastAsia"/>
            <w:b/>
            <w:bCs/>
            <w:lang w:val="en-US" w:eastAsia="zh-CN" w:bidi="ar"/>
          </w:rPr>
          <w:t>床</w:t>
        </w:r>
      </w:ins>
      <w:ins w:id="548" w:author="$$$" w:date="2022-02-10T16:37:44Z">
        <w:r>
          <w:rPr>
            <w:rFonts w:hint="eastAsia"/>
            <w:b/>
            <w:bCs/>
            <w:lang w:val="en-US" w:eastAsia="zh-CN" w:bidi="ar"/>
          </w:rPr>
          <w:t>或</w:t>
        </w:r>
      </w:ins>
      <w:ins w:id="549" w:author="$$$" w:date="2022-02-10T16:37:45Z">
        <w:r>
          <w:rPr>
            <w:rFonts w:hint="eastAsia"/>
            <w:b/>
            <w:bCs/>
            <w:lang w:val="en-US" w:eastAsia="zh-CN" w:bidi="ar"/>
          </w:rPr>
          <w:t>在</w:t>
        </w:r>
      </w:ins>
      <w:ins w:id="550" w:author="$$$" w:date="2022-02-10T16:37:46Z">
        <w:r>
          <w:rPr>
            <w:rFonts w:hint="eastAsia"/>
            <w:b/>
            <w:bCs/>
            <w:lang w:val="en-US" w:eastAsia="zh-CN" w:bidi="ar"/>
          </w:rPr>
          <w:t>床</w:t>
        </w:r>
      </w:ins>
      <w:ins w:id="551" w:author="$$$" w:date="2022-02-10T18:17:00Z">
        <w:r>
          <w:rPr>
            <w:rFonts w:hint="eastAsia"/>
            <w:b/>
            <w:bCs/>
            <w:lang w:val="en-US" w:eastAsia="zh-CN" w:bidi="ar"/>
          </w:rPr>
          <w:t>底</w:t>
        </w:r>
      </w:ins>
      <w:ins w:id="552" w:author="$$$" w:date="2022-02-10T16:37:46Z">
        <w:r>
          <w:rPr>
            <w:rFonts w:hint="eastAsia"/>
            <w:b/>
            <w:bCs/>
            <w:lang w:val="en-US" w:eastAsia="zh-CN" w:bidi="ar"/>
          </w:rPr>
          <w:t>下（</w:t>
        </w:r>
      </w:ins>
      <w:ins w:id="553" w:author="$$$" w:date="2022-02-10T16:37:54Z">
        <w:r>
          <w:rPr>
            <w:rFonts w:hint="eastAsia"/>
            <w:b/>
            <w:bCs/>
            <w:lang w:val="en-US" w:eastAsia="zh-CN" w:bidi="ar"/>
          </w:rPr>
          <w:t>能</w:t>
        </w:r>
      </w:ins>
      <w:ins w:id="554" w:author="$$$" w:date="2022-02-10T16:37:56Z">
        <w:r>
          <w:rPr>
            <w:rFonts w:hint="eastAsia"/>
            <w:b/>
            <w:bCs/>
            <w:lang w:val="en-US" w:eastAsia="zh-CN" w:bidi="ar"/>
          </w:rPr>
          <w:t>人为</w:t>
        </w:r>
      </w:ins>
      <w:ins w:id="555" w:author="$$$" w:date="2022-02-10T16:37:57Z">
        <w:r>
          <w:rPr>
            <w:rFonts w:hint="eastAsia"/>
            <w:b/>
            <w:bCs/>
            <w:lang w:val="en-US" w:eastAsia="zh-CN" w:bidi="ar"/>
          </w:rPr>
          <w:t>判断出</w:t>
        </w:r>
      </w:ins>
      <w:ins w:id="556" w:author="$$$" w:date="2022-02-10T16:37:58Z">
        <w:r>
          <w:rPr>
            <w:rFonts w:hint="eastAsia"/>
            <w:b/>
            <w:bCs/>
            <w:lang w:val="en-US" w:eastAsia="zh-CN" w:bidi="ar"/>
          </w:rPr>
          <w:t>是在</w:t>
        </w:r>
      </w:ins>
      <w:ins w:id="557" w:author="$$$" w:date="2022-02-10T16:37:59Z">
        <w:r>
          <w:rPr>
            <w:rFonts w:hint="eastAsia"/>
            <w:b/>
            <w:bCs/>
            <w:lang w:val="en-US" w:eastAsia="zh-CN" w:bidi="ar"/>
          </w:rPr>
          <w:t>床底）</w:t>
        </w:r>
      </w:ins>
      <w:ins w:id="558" w:author="$$$" w:date="2022-02-10T16:00:19Z">
        <w:r>
          <w:rPr>
            <w:rFonts w:hint="eastAsia"/>
            <w:lang w:val="en-US" w:eastAsia="zh-CN" w:bidi="ar"/>
          </w:rPr>
          <w:t>或者</w:t>
        </w:r>
      </w:ins>
      <w:ins w:id="559" w:author="$$$" w:date="2022-02-10T16:00:24Z">
        <w:r>
          <w:rPr>
            <w:rFonts w:hint="eastAsia"/>
            <w:lang w:val="en-US" w:eastAsia="zh-CN" w:bidi="ar"/>
          </w:rPr>
          <w:t>根据</w:t>
        </w:r>
      </w:ins>
      <w:ins w:id="560" w:author="$$$" w:date="2022-02-10T16:00:25Z">
        <w:r>
          <w:rPr>
            <w:rFonts w:hint="eastAsia"/>
            <w:lang w:val="en-US" w:eastAsia="zh-CN" w:bidi="ar"/>
          </w:rPr>
          <w:t>常识</w:t>
        </w:r>
      </w:ins>
      <w:ins w:id="561" w:author="$$$" w:date="2022-02-10T16:00:27Z">
        <w:r>
          <w:rPr>
            <w:rFonts w:hint="eastAsia"/>
            <w:lang w:val="en-US" w:eastAsia="zh-CN" w:bidi="ar"/>
          </w:rPr>
          <w:t>标注</w:t>
        </w:r>
      </w:ins>
      <w:ins w:id="562" w:author="$$$" w:date="2022-02-10T16:00:28Z">
        <w:r>
          <w:rPr>
            <w:rFonts w:hint="eastAsia"/>
            <w:lang w:val="en-US" w:eastAsia="zh-CN" w:bidi="ar"/>
          </w:rPr>
          <w:t>。</w:t>
        </w:r>
      </w:ins>
    </w:p>
    <w:p>
      <w:pPr>
        <w:keepNext w:val="0"/>
        <w:keepLines w:val="0"/>
        <w:widowControl/>
        <w:numPr>
          <w:ilvl w:val="0"/>
          <w:numId w:val="4"/>
        </w:numPr>
        <w:suppressLineNumbers w:val="0"/>
        <w:tabs>
          <w:tab w:val="clear" w:pos="420"/>
        </w:tabs>
        <w:ind w:left="845" w:leftChars="0" w:hanging="425" w:firstLineChars="0"/>
        <w:jc w:val="left"/>
        <w:rPr>
          <w:ins w:id="563" w:author="$$$" w:date="2022-02-10T15:57:59Z"/>
          <w:rFonts w:hint="eastAsia"/>
          <w:lang w:bidi="ar"/>
        </w:rPr>
      </w:pPr>
      <w:ins w:id="564" w:author="$$$" w:date="2022-02-10T15:57:59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dining_room（餐厅）</w:t>
        </w:r>
      </w:ins>
      <w:ins w:id="565" w:author="$$$" w:date="2022-02-10T16:00:45Z">
        <w:r>
          <w:rPr>
            <w:rFonts w:hint="eastAsia"/>
            <w:lang w:val="en-US" w:eastAsia="zh-CN" w:bidi="ar"/>
          </w:rPr>
          <w:t xml:space="preserve">| </w:t>
        </w:r>
      </w:ins>
      <w:ins w:id="566" w:author="$$$" w:date="2022-02-10T16:06:47Z">
        <w:r>
          <w:rPr>
            <w:rFonts w:hint="eastAsia"/>
            <w:lang w:val="en-US" w:eastAsia="zh-CN" w:bidi="ar"/>
          </w:rPr>
          <w:t>不满足第一优先级情况下，</w:t>
        </w:r>
      </w:ins>
      <w:ins w:id="567" w:author="$$$" w:date="2022-02-10T16:00:45Z">
        <w:r>
          <w:rPr>
            <w:rFonts w:hint="eastAsia"/>
            <w:lang w:val="en-US" w:eastAsia="zh-CN" w:bidi="ar"/>
          </w:rPr>
          <w:t>看到</w:t>
        </w:r>
      </w:ins>
      <w:ins w:id="568" w:author="$$$" w:date="2022-02-10T16:04:33Z">
        <w:r>
          <w:rPr>
            <w:rFonts w:hint="eastAsia"/>
            <w:b/>
            <w:bCs/>
            <w:lang w:val="en-US" w:eastAsia="zh-CN" w:bidi="ar"/>
          </w:rPr>
          <w:t>桌椅群</w:t>
        </w:r>
      </w:ins>
      <w:ins w:id="569" w:author="$$$" w:date="2022-02-10T18:17:16Z">
        <w:r>
          <w:rPr>
            <w:rFonts w:hint="eastAsia"/>
            <w:b/>
            <w:bCs/>
            <w:lang w:val="en-US" w:eastAsia="zh-CN" w:bidi="ar"/>
          </w:rPr>
          <w:t>，</w:t>
        </w:r>
      </w:ins>
      <w:ins w:id="570" w:author="$$$" w:date="2022-02-10T18:17:17Z">
        <w:r>
          <w:rPr>
            <w:rFonts w:hint="eastAsia"/>
            <w:b/>
            <w:bCs/>
            <w:lang w:val="en-US" w:eastAsia="zh-CN" w:bidi="ar"/>
          </w:rPr>
          <w:t>餐桌</w:t>
        </w:r>
      </w:ins>
      <w:ins w:id="571" w:author="$$$" w:date="2022-02-10T16:00:45Z">
        <w:r>
          <w:rPr>
            <w:rFonts w:hint="eastAsia"/>
            <w:lang w:val="en-US" w:eastAsia="zh-CN" w:bidi="ar"/>
          </w:rPr>
          <w:t>或者根据常识标注。</w:t>
        </w:r>
      </w:ins>
    </w:p>
    <w:p>
      <w:pPr>
        <w:keepNext w:val="0"/>
        <w:keepLines w:val="0"/>
        <w:widowControl/>
        <w:numPr>
          <w:ilvl w:val="0"/>
          <w:numId w:val="4"/>
        </w:numPr>
        <w:suppressLineNumbers w:val="0"/>
        <w:tabs>
          <w:tab w:val="clear" w:pos="420"/>
        </w:tabs>
        <w:ind w:left="845" w:leftChars="0" w:hanging="425" w:firstLineChars="0"/>
        <w:jc w:val="left"/>
        <w:rPr>
          <w:ins w:id="572" w:author="$$$" w:date="2022-02-10T15:57:59Z"/>
          <w:rFonts w:hint="eastAsia"/>
          <w:lang w:bidi="ar"/>
        </w:rPr>
      </w:pPr>
      <w:ins w:id="573" w:author="$$$" w:date="2022-02-10T15:57:59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drawing_room（客厅）</w:t>
        </w:r>
      </w:ins>
      <w:ins w:id="574" w:author="$$$" w:date="2022-02-10T16:00:59Z">
        <w:r>
          <w:rPr>
            <w:rFonts w:hint="eastAsia"/>
            <w:lang w:val="en-US" w:eastAsia="zh-CN" w:bidi="ar"/>
          </w:rPr>
          <w:t xml:space="preserve">| </w:t>
        </w:r>
      </w:ins>
      <w:ins w:id="575" w:author="$$$" w:date="2022-02-10T16:06:48Z">
        <w:r>
          <w:rPr>
            <w:rFonts w:hint="eastAsia"/>
            <w:lang w:val="en-US" w:eastAsia="zh-CN" w:bidi="ar"/>
          </w:rPr>
          <w:t>不满足第一优先级情况下，</w:t>
        </w:r>
      </w:ins>
      <w:ins w:id="576" w:author="$$$" w:date="2022-02-10T16:00:59Z">
        <w:r>
          <w:rPr>
            <w:rFonts w:hint="eastAsia"/>
            <w:lang w:val="en-US" w:eastAsia="zh-CN" w:bidi="ar"/>
          </w:rPr>
          <w:t>看到</w:t>
        </w:r>
      </w:ins>
      <w:ins w:id="577" w:author="$$$" w:date="2022-02-10T16:00:59Z">
        <w:r>
          <w:rPr>
            <w:rFonts w:hint="eastAsia"/>
            <w:b/>
            <w:bCs/>
            <w:lang w:val="en-US" w:eastAsia="zh-CN" w:bidi="ar"/>
          </w:rPr>
          <w:t>茶几，电视，沙发</w:t>
        </w:r>
      </w:ins>
      <w:ins w:id="578" w:author="$$$" w:date="2022-02-10T18:17:09Z">
        <w:r>
          <w:rPr>
            <w:rFonts w:hint="eastAsia"/>
            <w:b/>
            <w:bCs/>
            <w:lang w:val="en-US" w:eastAsia="zh-CN" w:bidi="ar"/>
          </w:rPr>
          <w:t>，</w:t>
        </w:r>
      </w:ins>
      <w:ins w:id="579" w:author="$$$" w:date="2022-02-10T18:17:11Z">
        <w:r>
          <w:rPr>
            <w:rFonts w:hint="eastAsia"/>
            <w:b/>
            <w:bCs/>
            <w:lang w:val="en-US" w:eastAsia="zh-CN" w:bidi="ar"/>
          </w:rPr>
          <w:t>电视柜</w:t>
        </w:r>
      </w:ins>
      <w:ins w:id="580" w:author="$$$" w:date="2022-02-10T16:00:59Z">
        <w:r>
          <w:rPr>
            <w:rFonts w:hint="eastAsia"/>
            <w:lang w:val="en-US" w:eastAsia="zh-CN" w:bidi="ar"/>
          </w:rPr>
          <w:t>或者根据常识标注。</w:t>
        </w:r>
      </w:ins>
    </w:p>
    <w:p>
      <w:pPr>
        <w:keepNext w:val="0"/>
        <w:keepLines w:val="0"/>
        <w:widowControl/>
        <w:numPr>
          <w:ilvl w:val="0"/>
          <w:numId w:val="4"/>
        </w:numPr>
        <w:suppressLineNumbers w:val="0"/>
        <w:tabs>
          <w:tab w:val="clear" w:pos="420"/>
        </w:tabs>
        <w:ind w:left="845" w:leftChars="0" w:hanging="425" w:firstLineChars="0"/>
        <w:jc w:val="left"/>
        <w:rPr>
          <w:ins w:id="581" w:author="$$$" w:date="2022-02-10T15:57:59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582" w:author="$$$" w:date="2022-02-10T15:57:59Z">
        <w:r>
          <w:rPr>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t>toilet_room（卫生间）</w:t>
        </w:r>
      </w:ins>
      <w:ins w:id="583" w:author="$$$" w:date="2022-02-10T16:04:47Z">
        <w:r>
          <w:rPr>
            <w:rFonts w:hint="eastAsia"/>
            <w:lang w:val="en-US" w:eastAsia="zh-CN" w:bidi="ar"/>
          </w:rPr>
          <w:t xml:space="preserve">| </w:t>
        </w:r>
      </w:ins>
      <w:ins w:id="584" w:author="$$$" w:date="2022-02-10T16:06:49Z">
        <w:r>
          <w:rPr>
            <w:rFonts w:hint="eastAsia"/>
            <w:lang w:val="en-US" w:eastAsia="zh-CN" w:bidi="ar"/>
          </w:rPr>
          <w:t>不满足第一优先级情况下，</w:t>
        </w:r>
      </w:ins>
      <w:ins w:id="585" w:author="$$$" w:date="2022-02-10T16:04:47Z">
        <w:r>
          <w:rPr>
            <w:rFonts w:hint="eastAsia"/>
            <w:lang w:val="en-US" w:eastAsia="zh-CN" w:bidi="ar"/>
          </w:rPr>
          <w:t>看到</w:t>
        </w:r>
      </w:ins>
      <w:ins w:id="586" w:author="$$$" w:date="2022-02-10T16:04:55Z">
        <w:r>
          <w:rPr>
            <w:rFonts w:hint="eastAsia"/>
            <w:b/>
            <w:bCs/>
            <w:lang w:val="en-US" w:eastAsia="zh-CN" w:bidi="ar"/>
          </w:rPr>
          <w:t>马桶</w:t>
        </w:r>
      </w:ins>
      <w:ins w:id="587" w:author="$$$" w:date="2022-02-10T18:17:21Z">
        <w:r>
          <w:rPr>
            <w:rFonts w:hint="eastAsia"/>
            <w:b/>
            <w:bCs/>
            <w:lang w:val="en-US" w:eastAsia="zh-CN" w:bidi="ar"/>
          </w:rPr>
          <w:t>，</w:t>
        </w:r>
      </w:ins>
      <w:ins w:id="588" w:author="$$$" w:date="2022-02-10T18:17:24Z">
        <w:r>
          <w:rPr>
            <w:rFonts w:hint="eastAsia"/>
            <w:b/>
            <w:bCs/>
            <w:lang w:val="en-US" w:eastAsia="zh-CN" w:bidi="ar"/>
          </w:rPr>
          <w:t>盥洗盆</w:t>
        </w:r>
      </w:ins>
      <w:ins w:id="589" w:author="$$$" w:date="2022-02-10T16:04:47Z">
        <w:r>
          <w:rPr>
            <w:rFonts w:hint="eastAsia"/>
            <w:lang w:val="en-US" w:eastAsia="zh-CN" w:bidi="ar"/>
          </w:rPr>
          <w:t>或者根据常识标注。</w:t>
        </w:r>
      </w:ins>
    </w:p>
    <w:p>
      <w:pPr>
        <w:widowControl/>
        <w:numPr>
          <w:ilvl w:val="0"/>
          <w:numId w:val="4"/>
        </w:numPr>
        <w:tabs>
          <w:tab w:val="clear" w:pos="420"/>
        </w:tabs>
        <w:ind w:left="845" w:hanging="425" w:firstLineChars="0"/>
        <w:jc w:val="left"/>
        <w:rPr>
          <w:ins w:id="590" w:author="$$$" w:date="2022-02-10T15:57:59Z"/>
          <w:rFonts w:hint="eastAsia"/>
          <w:lang w:val="en-US" w:eastAsia="zh-CN" w:bidi="ar"/>
        </w:rPr>
      </w:pPr>
      <w:ins w:id="591" w:author="$$$" w:date="2022-02-10T15:57:59Z">
        <w:r>
          <w:rPr>
            <w:rFonts w:hint="eastAsia"/>
            <w:lang w:val="en-US" w:eastAsia="zh-CN" w:bidi="ar"/>
          </w:rPr>
          <w:t>balcony （阳台）</w:t>
        </w:r>
      </w:ins>
      <w:ins w:id="592" w:author="$$$" w:date="2022-02-10T16:05:00Z">
        <w:r>
          <w:rPr>
            <w:rFonts w:hint="eastAsia"/>
            <w:lang w:val="en-US" w:eastAsia="zh-CN" w:bidi="ar"/>
          </w:rPr>
          <w:t xml:space="preserve">| </w:t>
        </w:r>
      </w:ins>
      <w:ins w:id="593" w:author="$$$" w:date="2022-02-10T16:06:50Z">
        <w:r>
          <w:rPr>
            <w:rFonts w:hint="eastAsia"/>
            <w:lang w:val="en-US" w:eastAsia="zh-CN" w:bidi="ar"/>
          </w:rPr>
          <w:t>不满足第一优先级情况下，</w:t>
        </w:r>
      </w:ins>
      <w:ins w:id="594" w:author="$$$" w:date="2022-02-10T16:05:00Z">
        <w:r>
          <w:rPr>
            <w:rFonts w:hint="eastAsia"/>
            <w:lang w:val="en-US" w:eastAsia="zh-CN" w:bidi="ar"/>
          </w:rPr>
          <w:t>看到</w:t>
        </w:r>
      </w:ins>
      <w:ins w:id="595" w:author="$$$" w:date="2022-02-10T18:17:36Z">
        <w:r>
          <w:rPr>
            <w:rFonts w:hint="eastAsia"/>
            <w:b/>
            <w:bCs/>
            <w:lang w:val="en-US" w:eastAsia="zh-CN" w:bidi="ar"/>
          </w:rPr>
          <w:t>栅栏（</w:t>
        </w:r>
      </w:ins>
      <w:ins w:id="596" w:author="$$$" w:date="2022-02-10T18:17:38Z">
        <w:r>
          <w:rPr>
            <w:rFonts w:hint="eastAsia"/>
            <w:b/>
            <w:bCs/>
            <w:lang w:val="en-US" w:eastAsia="zh-CN" w:bidi="ar"/>
          </w:rPr>
          <w:t>注意</w:t>
        </w:r>
      </w:ins>
      <w:ins w:id="597" w:author="$$$" w:date="2022-02-10T18:17:39Z">
        <w:r>
          <w:rPr>
            <w:rFonts w:hint="eastAsia"/>
            <w:b/>
            <w:bCs/>
            <w:lang w:val="en-US" w:eastAsia="zh-CN" w:bidi="ar"/>
          </w:rPr>
          <w:t>此处</w:t>
        </w:r>
      </w:ins>
      <w:ins w:id="598" w:author="$$$" w:date="2022-02-10T18:17:40Z">
        <w:r>
          <w:rPr>
            <w:rFonts w:hint="eastAsia"/>
            <w:b/>
            <w:bCs/>
            <w:lang w:val="en-US" w:eastAsia="zh-CN" w:bidi="ar"/>
          </w:rPr>
          <w:t>栅栏</w:t>
        </w:r>
      </w:ins>
      <w:ins w:id="599" w:author="$$$" w:date="2022-02-10T18:17:41Z">
        <w:r>
          <w:rPr>
            <w:rFonts w:hint="eastAsia"/>
            <w:b/>
            <w:bCs/>
            <w:lang w:val="en-US" w:eastAsia="zh-CN" w:bidi="ar"/>
          </w:rPr>
          <w:t>是</w:t>
        </w:r>
      </w:ins>
      <w:ins w:id="600" w:author="$$$" w:date="2022-02-10T18:17:43Z">
        <w:r>
          <w:rPr>
            <w:rFonts w:hint="eastAsia"/>
            <w:b/>
            <w:bCs/>
            <w:lang w:val="en-US" w:eastAsia="zh-CN" w:bidi="ar"/>
          </w:rPr>
          <w:t>室外，</w:t>
        </w:r>
      </w:ins>
      <w:ins w:id="601" w:author="$$$" w:date="2022-02-10T18:17:45Z">
        <w:r>
          <w:rPr>
            <w:rFonts w:hint="eastAsia"/>
            <w:b/>
            <w:bCs/>
            <w:lang w:val="en-US" w:eastAsia="zh-CN" w:bidi="ar"/>
          </w:rPr>
          <w:t>和</w:t>
        </w:r>
      </w:ins>
      <w:ins w:id="602" w:author="$$$" w:date="2022-02-10T18:17:47Z">
        <w:r>
          <w:rPr>
            <w:rFonts w:hint="eastAsia"/>
            <w:b/>
            <w:bCs/>
            <w:lang w:val="en-US" w:eastAsia="zh-CN" w:bidi="ar"/>
          </w:rPr>
          <w:t>室外</w:t>
        </w:r>
      </w:ins>
      <w:ins w:id="603" w:author="$$$" w:date="2022-02-10T18:17:48Z">
        <w:r>
          <w:rPr>
            <w:rFonts w:hint="eastAsia"/>
            <w:b/>
            <w:bCs/>
            <w:lang w:val="en-US" w:eastAsia="zh-CN" w:bidi="ar"/>
          </w:rPr>
          <w:t>直接</w:t>
        </w:r>
      </w:ins>
      <w:ins w:id="604" w:author="$$$" w:date="2022-02-10T18:17:50Z">
        <w:r>
          <w:rPr>
            <w:rFonts w:hint="eastAsia"/>
            <w:b/>
            <w:bCs/>
            <w:lang w:val="en-US" w:eastAsia="zh-CN" w:bidi="ar"/>
          </w:rPr>
          <w:t>接触的</w:t>
        </w:r>
      </w:ins>
      <w:ins w:id="605" w:author="$$$" w:date="2022-02-10T18:17:51Z">
        <w:r>
          <w:rPr>
            <w:rFonts w:hint="eastAsia"/>
            <w:b/>
            <w:bCs/>
            <w:lang w:val="en-US" w:eastAsia="zh-CN" w:bidi="ar"/>
          </w:rPr>
          <w:t>栅栏）</w:t>
        </w:r>
      </w:ins>
      <w:ins w:id="606" w:author="$$$" w:date="2022-02-10T16:05:00Z">
        <w:r>
          <w:rPr>
            <w:rFonts w:hint="eastAsia"/>
            <w:lang w:val="en-US" w:eastAsia="zh-CN" w:bidi="ar"/>
          </w:rPr>
          <w:t>或者根据常识标注。</w:t>
        </w:r>
      </w:ins>
    </w:p>
    <w:p>
      <w:pPr>
        <w:keepNext w:val="0"/>
        <w:keepLines w:val="0"/>
        <w:widowControl/>
        <w:numPr>
          <w:ilvl w:val="0"/>
          <w:numId w:val="4"/>
        </w:numPr>
        <w:suppressLineNumbers w:val="0"/>
        <w:tabs>
          <w:tab w:val="clear" w:pos="420"/>
        </w:tabs>
        <w:ind w:left="845" w:leftChars="0" w:hanging="425" w:firstLineChars="0"/>
        <w:jc w:val="left"/>
        <w:rPr>
          <w:ins w:id="607" w:author="$$$" w:date="2022-02-10T15:57:59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608" w:author="$$$" w:date="2022-02-10T15:57:59Z">
        <w:r>
          <w:rPr>
            <w:rFonts w:hint="eastAsia"/>
            <w:lang w:val="en-US" w:eastAsia="zh-CN" w:bidi="ar"/>
          </w:rPr>
          <w:t>kitchen （厨房）</w:t>
        </w:r>
      </w:ins>
      <w:ins w:id="609" w:author="$$$" w:date="2022-02-10T16:05:11Z">
        <w:r>
          <w:rPr>
            <w:rFonts w:hint="eastAsia"/>
            <w:lang w:val="en-US" w:eastAsia="zh-CN" w:bidi="ar"/>
          </w:rPr>
          <w:t xml:space="preserve">| </w:t>
        </w:r>
      </w:ins>
      <w:ins w:id="610" w:author="$$$" w:date="2022-02-10T16:06:51Z">
        <w:r>
          <w:rPr>
            <w:rFonts w:hint="eastAsia"/>
            <w:lang w:val="en-US" w:eastAsia="zh-CN" w:bidi="ar"/>
          </w:rPr>
          <w:t>不满足第一优先级情况下，</w:t>
        </w:r>
      </w:ins>
      <w:ins w:id="611" w:author="$$$" w:date="2022-02-10T16:05:11Z">
        <w:r>
          <w:rPr>
            <w:rFonts w:hint="eastAsia"/>
            <w:lang w:val="en-US" w:eastAsia="zh-CN" w:bidi="ar"/>
          </w:rPr>
          <w:t>看到</w:t>
        </w:r>
      </w:ins>
      <w:ins w:id="612" w:author="$$$" w:date="2022-02-10T18:18:18Z">
        <w:r>
          <w:rPr>
            <w:rFonts w:hint="eastAsia"/>
            <w:b/>
            <w:bCs/>
            <w:lang w:val="en-US" w:eastAsia="zh-CN" w:bidi="ar"/>
          </w:rPr>
          <w:t>燃气灶</w:t>
        </w:r>
      </w:ins>
      <w:ins w:id="613" w:author="$$$" w:date="2022-02-10T18:18:19Z">
        <w:r>
          <w:rPr>
            <w:rFonts w:hint="eastAsia"/>
            <w:b/>
            <w:bCs/>
            <w:lang w:val="en-US" w:eastAsia="zh-CN" w:bidi="ar"/>
          </w:rPr>
          <w:t>，</w:t>
        </w:r>
      </w:ins>
      <w:ins w:id="614" w:author="$$$" w:date="2022-02-10T18:18:27Z">
        <w:r>
          <w:rPr>
            <w:rFonts w:hint="eastAsia"/>
            <w:b/>
            <w:bCs/>
            <w:lang w:val="en-US" w:eastAsia="zh-CN" w:bidi="ar"/>
          </w:rPr>
          <w:t>餐具柜</w:t>
        </w:r>
      </w:ins>
      <w:ins w:id="615" w:author="$$$" w:date="2022-02-10T18:18:28Z">
        <w:r>
          <w:rPr>
            <w:rFonts w:hint="eastAsia"/>
            <w:b/>
            <w:bCs/>
            <w:lang w:val="en-US" w:eastAsia="zh-CN" w:bidi="ar"/>
          </w:rPr>
          <w:t>，</w:t>
        </w:r>
      </w:ins>
      <w:ins w:id="616" w:author="$$$" w:date="2022-02-10T18:18:36Z">
        <w:r>
          <w:rPr>
            <w:rFonts w:hint="eastAsia"/>
            <w:b/>
            <w:bCs/>
            <w:lang w:val="en-US" w:eastAsia="zh-CN" w:bidi="ar"/>
          </w:rPr>
          <w:t>抽油烟机</w:t>
        </w:r>
      </w:ins>
      <w:ins w:id="617" w:author="$$$" w:date="2022-02-10T18:18:37Z">
        <w:r>
          <w:rPr>
            <w:rFonts w:hint="eastAsia"/>
            <w:b/>
            <w:bCs/>
            <w:lang w:val="en-US" w:eastAsia="zh-CN" w:bidi="ar"/>
          </w:rPr>
          <w:t>，</w:t>
        </w:r>
      </w:ins>
      <w:ins w:id="618" w:author="$$$" w:date="2022-02-10T18:18:44Z">
        <w:r>
          <w:rPr>
            <w:rFonts w:hint="eastAsia"/>
            <w:b/>
            <w:bCs/>
            <w:lang w:val="en-US" w:eastAsia="zh-CN" w:bidi="ar"/>
          </w:rPr>
          <w:t>烤箱</w:t>
        </w:r>
      </w:ins>
      <w:ins w:id="619" w:author="$$$" w:date="2022-02-10T16:05:11Z">
        <w:r>
          <w:rPr>
            <w:rFonts w:hint="eastAsia"/>
            <w:lang w:val="en-US" w:eastAsia="zh-CN" w:bidi="ar"/>
          </w:rPr>
          <w:t>或者根据常识标注。</w:t>
        </w:r>
      </w:ins>
      <w:ins w:id="620" w:author="$$$" w:date="2022-02-10T18:22:08Z">
        <w:r>
          <w:rPr>
            <w:rFonts w:hint="eastAsia"/>
            <w:lang w:val="en-US" w:eastAsia="zh-CN" w:bidi="ar"/>
          </w:rPr>
          <w:t>（</w:t>
        </w:r>
      </w:ins>
      <w:ins w:id="621" w:author="$$$" w:date="2022-02-10T18:22:10Z">
        <w:r>
          <w:rPr>
            <w:rFonts w:hint="eastAsia"/>
            <w:b/>
            <w:bCs/>
            <w:lang w:val="en-US" w:eastAsia="zh-CN" w:bidi="ar"/>
            <w:rPrChange w:id="622" w:author="$$$" w:date="2022-02-10T18:22:34Z">
              <w:rPr>
                <w:rFonts w:hint="eastAsia"/>
                <w:lang w:val="en-US" w:eastAsia="zh-CN" w:bidi="ar"/>
              </w:rPr>
            </w:rPrChange>
          </w:rPr>
          <w:t>注意：</w:t>
        </w:r>
      </w:ins>
      <w:ins w:id="623" w:author="$$$" w:date="2022-02-10T18:22:12Z">
        <w:r>
          <w:rPr>
            <w:rFonts w:hint="eastAsia"/>
            <w:b/>
            <w:bCs/>
            <w:lang w:val="en-US" w:eastAsia="zh-CN" w:bidi="ar"/>
            <w:rPrChange w:id="624" w:author="$$$" w:date="2022-02-10T18:22:34Z">
              <w:rPr>
                <w:rFonts w:hint="eastAsia"/>
                <w:lang w:val="en-US" w:eastAsia="zh-CN" w:bidi="ar"/>
              </w:rPr>
            </w:rPrChange>
          </w:rPr>
          <w:t>可移动</w:t>
        </w:r>
      </w:ins>
      <w:ins w:id="625" w:author="$$$" w:date="2022-02-10T18:22:14Z">
        <w:r>
          <w:rPr>
            <w:rFonts w:hint="eastAsia"/>
            <w:b/>
            <w:bCs/>
            <w:lang w:val="en-US" w:eastAsia="zh-CN" w:bidi="ar"/>
            <w:rPrChange w:id="626" w:author="$$$" w:date="2022-02-10T18:22:34Z">
              <w:rPr>
                <w:rFonts w:hint="eastAsia"/>
                <w:lang w:val="en-US" w:eastAsia="zh-CN" w:bidi="ar"/>
              </w:rPr>
            </w:rPrChange>
          </w:rPr>
          <w:t>物品</w:t>
        </w:r>
      </w:ins>
      <w:ins w:id="627" w:author="$$$" w:date="2022-02-10T18:22:16Z">
        <w:r>
          <w:rPr>
            <w:rFonts w:hint="eastAsia"/>
            <w:b/>
            <w:bCs/>
            <w:lang w:val="en-US" w:eastAsia="zh-CN" w:bidi="ar"/>
            <w:rPrChange w:id="628" w:author="$$$" w:date="2022-02-10T18:22:34Z">
              <w:rPr>
                <w:rFonts w:hint="eastAsia"/>
                <w:lang w:val="en-US" w:eastAsia="zh-CN" w:bidi="ar"/>
              </w:rPr>
            </w:rPrChange>
          </w:rPr>
          <w:t>例如</w:t>
        </w:r>
      </w:ins>
      <w:ins w:id="629" w:author="$$$" w:date="2022-02-10T18:22:19Z">
        <w:r>
          <w:rPr>
            <w:rFonts w:hint="eastAsia"/>
            <w:b/>
            <w:bCs/>
            <w:lang w:val="en-US" w:eastAsia="zh-CN" w:bidi="ar"/>
            <w:rPrChange w:id="630" w:author="$$$" w:date="2022-02-10T18:22:34Z">
              <w:rPr>
                <w:rFonts w:hint="eastAsia"/>
                <w:lang w:val="en-US" w:eastAsia="zh-CN" w:bidi="ar"/>
              </w:rPr>
            </w:rPrChange>
          </w:rPr>
          <w:t>调料，</w:t>
        </w:r>
      </w:ins>
      <w:ins w:id="631" w:author="$$$" w:date="2022-02-10T18:22:23Z">
        <w:r>
          <w:rPr>
            <w:rFonts w:hint="eastAsia"/>
            <w:b/>
            <w:bCs/>
            <w:lang w:val="en-US" w:eastAsia="zh-CN" w:bidi="ar"/>
            <w:rPrChange w:id="632" w:author="$$$" w:date="2022-02-10T18:22:34Z">
              <w:rPr>
                <w:rFonts w:hint="eastAsia"/>
                <w:lang w:val="en-US" w:eastAsia="zh-CN" w:bidi="ar"/>
              </w:rPr>
            </w:rPrChange>
          </w:rPr>
          <w:t>碗筷</w:t>
        </w:r>
      </w:ins>
      <w:ins w:id="633" w:author="$$$" w:date="2022-02-10T18:22:40Z">
        <w:r>
          <w:rPr>
            <w:rFonts w:hint="eastAsia"/>
            <w:b/>
            <w:bCs/>
            <w:lang w:val="en-US" w:eastAsia="zh-CN" w:bidi="ar"/>
          </w:rPr>
          <w:t>，</w:t>
        </w:r>
      </w:ins>
      <w:ins w:id="634" w:author="$$$" w:date="2022-02-10T18:22:44Z">
        <w:r>
          <w:rPr>
            <w:rFonts w:hint="eastAsia"/>
            <w:b/>
            <w:bCs/>
            <w:lang w:val="en-US" w:eastAsia="zh-CN" w:bidi="ar"/>
          </w:rPr>
          <w:t>烧水</w:t>
        </w:r>
      </w:ins>
      <w:ins w:id="635" w:author="$$$" w:date="2022-02-10T18:22:49Z">
        <w:r>
          <w:rPr>
            <w:rFonts w:hint="eastAsia"/>
            <w:b/>
            <w:bCs/>
            <w:lang w:val="en-US" w:eastAsia="zh-CN" w:bidi="ar"/>
          </w:rPr>
          <w:t>壶</w:t>
        </w:r>
      </w:ins>
      <w:ins w:id="636" w:author="$$$" w:date="2022-02-10T18:22:50Z">
        <w:r>
          <w:rPr>
            <w:rFonts w:hint="eastAsia"/>
            <w:b/>
            <w:bCs/>
            <w:lang w:val="en-US" w:eastAsia="zh-CN" w:bidi="ar"/>
          </w:rPr>
          <w:t>等</w:t>
        </w:r>
      </w:ins>
      <w:ins w:id="637" w:author="$$$" w:date="2022-02-10T18:22:24Z">
        <w:r>
          <w:rPr>
            <w:rFonts w:hint="eastAsia"/>
            <w:b/>
            <w:bCs/>
            <w:lang w:val="en-US" w:eastAsia="zh-CN" w:bidi="ar"/>
            <w:rPrChange w:id="638" w:author="$$$" w:date="2022-02-10T18:22:34Z">
              <w:rPr>
                <w:rFonts w:hint="eastAsia"/>
                <w:lang w:val="en-US" w:eastAsia="zh-CN" w:bidi="ar"/>
              </w:rPr>
            </w:rPrChange>
          </w:rPr>
          <w:t>不属于</w:t>
        </w:r>
      </w:ins>
      <w:ins w:id="639" w:author="$$$" w:date="2022-02-10T18:22:27Z">
        <w:r>
          <w:rPr>
            <w:rFonts w:hint="eastAsia"/>
            <w:b/>
            <w:bCs/>
            <w:lang w:val="en-US" w:eastAsia="zh-CN" w:bidi="ar"/>
            <w:rPrChange w:id="640" w:author="$$$" w:date="2022-02-10T18:22:34Z">
              <w:rPr>
                <w:rFonts w:hint="eastAsia"/>
                <w:lang w:val="en-US" w:eastAsia="zh-CN" w:bidi="ar"/>
              </w:rPr>
            </w:rPrChange>
          </w:rPr>
          <w:t>厨房</w:t>
        </w:r>
      </w:ins>
      <w:ins w:id="641" w:author="$$$" w:date="2022-02-10T18:22:29Z">
        <w:r>
          <w:rPr>
            <w:rFonts w:hint="eastAsia"/>
            <w:b/>
            <w:bCs/>
            <w:lang w:val="en-US" w:eastAsia="zh-CN" w:bidi="ar"/>
            <w:rPrChange w:id="642" w:author="$$$" w:date="2022-02-10T18:22:34Z">
              <w:rPr>
                <w:rFonts w:hint="eastAsia"/>
                <w:lang w:val="en-US" w:eastAsia="zh-CN" w:bidi="ar"/>
              </w:rPr>
            </w:rPrChange>
          </w:rPr>
          <w:t>特征</w:t>
        </w:r>
      </w:ins>
      <w:ins w:id="643" w:author="$$$" w:date="2022-02-10T18:22:31Z">
        <w:r>
          <w:rPr>
            <w:rFonts w:hint="eastAsia"/>
            <w:b/>
            <w:bCs/>
            <w:lang w:val="en-US" w:eastAsia="zh-CN" w:bidi="ar"/>
            <w:rPrChange w:id="644" w:author="$$$" w:date="2022-02-10T18:22:34Z">
              <w:rPr>
                <w:rFonts w:hint="eastAsia"/>
                <w:lang w:val="en-US" w:eastAsia="zh-CN" w:bidi="ar"/>
              </w:rPr>
            </w:rPrChange>
          </w:rPr>
          <w:t>物品</w:t>
        </w:r>
      </w:ins>
      <w:ins w:id="645" w:author="$$$" w:date="2022-02-10T18:22:08Z">
        <w:r>
          <w:rPr>
            <w:rFonts w:hint="eastAsia"/>
            <w:lang w:val="en-US" w:eastAsia="zh-CN" w:bidi="ar"/>
          </w:rPr>
          <w:t>）</w:t>
        </w:r>
      </w:ins>
    </w:p>
    <w:p>
      <w:pPr>
        <w:keepNext w:val="0"/>
        <w:keepLines w:val="0"/>
        <w:widowControl/>
        <w:numPr>
          <w:ilvl w:val="0"/>
          <w:numId w:val="4"/>
        </w:numPr>
        <w:suppressLineNumbers w:val="0"/>
        <w:tabs>
          <w:tab w:val="clear" w:pos="420"/>
        </w:tabs>
        <w:ind w:left="845" w:leftChars="0" w:hanging="425" w:firstLineChars="0"/>
        <w:jc w:val="left"/>
        <w:rPr>
          <w:ins w:id="646" w:author="$$$" w:date="2022-02-10T18:19:23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647" w:author="$$$" w:date="2022-02-10T15:57:59Z">
        <w:r>
          <w:rPr>
            <w:rFonts w:hint="eastAsia" w:cstheme="minorBidi"/>
            <w:i w:val="0"/>
            <w:iCs w:val="0"/>
            <w:caps w:val="0"/>
            <w:color w:val="auto"/>
            <w:spacing w:val="0"/>
            <w:kern w:val="2"/>
            <w:sz w:val="21"/>
            <w:szCs w:val="22"/>
            <w:shd w:val="clear" w:color="auto" w:fill="auto"/>
            <w:lang w:val="en-US" w:eastAsia="zh-CN" w:bidi="ar"/>
          </w:rPr>
          <w:t>fences（楼梯扶手，栅栏，围栏等）</w:t>
        </w:r>
      </w:ins>
      <w:ins w:id="648" w:author="$$$" w:date="2022-02-10T16:05:35Z">
        <w:r>
          <w:rPr>
            <w:rFonts w:hint="eastAsia"/>
            <w:lang w:val="en-US" w:eastAsia="zh-CN" w:bidi="ar"/>
          </w:rPr>
          <w:t xml:space="preserve">| </w:t>
        </w:r>
      </w:ins>
      <w:ins w:id="649" w:author="$$$" w:date="2022-02-10T16:06:52Z">
        <w:r>
          <w:rPr>
            <w:rFonts w:hint="eastAsia"/>
            <w:lang w:val="en-US" w:eastAsia="zh-CN" w:bidi="ar"/>
          </w:rPr>
          <w:t>不满足第一优先级情况下，</w:t>
        </w:r>
      </w:ins>
      <w:ins w:id="650" w:author="$$$" w:date="2022-02-10T16:05:35Z">
        <w:r>
          <w:rPr>
            <w:rFonts w:hint="eastAsia"/>
            <w:lang w:val="en-US" w:eastAsia="zh-CN" w:bidi="ar"/>
          </w:rPr>
          <w:t>看到</w:t>
        </w:r>
      </w:ins>
      <w:ins w:id="651" w:author="$$$" w:date="2022-02-10T18:17:58Z">
        <w:r>
          <w:rPr>
            <w:rFonts w:hint="eastAsia"/>
            <w:b/>
            <w:bCs/>
            <w:lang w:val="en-US" w:eastAsia="zh-CN" w:bidi="ar"/>
            <w:rPrChange w:id="652" w:author="$$$" w:date="2022-02-10T18:18:10Z">
              <w:rPr>
                <w:rFonts w:hint="eastAsia"/>
                <w:lang w:val="en-US" w:eastAsia="zh-CN" w:bidi="ar"/>
              </w:rPr>
            </w:rPrChange>
          </w:rPr>
          <w:t>栅栏</w:t>
        </w:r>
      </w:ins>
      <w:ins w:id="653" w:author="$$$" w:date="2022-02-10T18:18:00Z">
        <w:r>
          <w:rPr>
            <w:rFonts w:hint="eastAsia"/>
            <w:b/>
            <w:bCs/>
            <w:lang w:val="en-US" w:eastAsia="zh-CN" w:bidi="ar"/>
            <w:rPrChange w:id="654" w:author="$$$" w:date="2022-02-10T18:18:10Z">
              <w:rPr>
                <w:rFonts w:hint="eastAsia"/>
                <w:lang w:val="en-US" w:eastAsia="zh-CN" w:bidi="ar"/>
              </w:rPr>
            </w:rPrChange>
          </w:rPr>
          <w:t>（</w:t>
        </w:r>
      </w:ins>
      <w:ins w:id="655" w:author="$$$" w:date="2022-02-10T18:18:02Z">
        <w:r>
          <w:rPr>
            <w:rFonts w:hint="eastAsia"/>
            <w:b/>
            <w:bCs/>
            <w:lang w:val="en-US" w:eastAsia="zh-CN" w:bidi="ar"/>
            <w:rPrChange w:id="656" w:author="$$$" w:date="2022-02-10T18:18:10Z">
              <w:rPr>
                <w:rFonts w:hint="eastAsia"/>
                <w:lang w:val="en-US" w:eastAsia="zh-CN" w:bidi="ar"/>
              </w:rPr>
            </w:rPrChange>
          </w:rPr>
          <w:t>此处</w:t>
        </w:r>
      </w:ins>
      <w:ins w:id="657" w:author="$$$" w:date="2022-02-10T18:18:04Z">
        <w:r>
          <w:rPr>
            <w:rFonts w:hint="eastAsia"/>
            <w:b/>
            <w:bCs/>
            <w:lang w:val="en-US" w:eastAsia="zh-CN" w:bidi="ar"/>
            <w:rPrChange w:id="658" w:author="$$$" w:date="2022-02-10T18:18:10Z">
              <w:rPr>
                <w:rFonts w:hint="eastAsia"/>
                <w:lang w:val="en-US" w:eastAsia="zh-CN" w:bidi="ar"/>
              </w:rPr>
            </w:rPrChange>
          </w:rPr>
          <w:t>栅栏</w:t>
        </w:r>
      </w:ins>
      <w:ins w:id="659" w:author="$$$" w:date="2022-02-10T18:18:05Z">
        <w:r>
          <w:rPr>
            <w:rFonts w:hint="eastAsia"/>
            <w:b/>
            <w:bCs/>
            <w:lang w:val="en-US" w:eastAsia="zh-CN" w:bidi="ar"/>
            <w:rPrChange w:id="660" w:author="$$$" w:date="2022-02-10T18:18:10Z">
              <w:rPr>
                <w:rFonts w:hint="eastAsia"/>
                <w:lang w:val="en-US" w:eastAsia="zh-CN" w:bidi="ar"/>
              </w:rPr>
            </w:rPrChange>
          </w:rPr>
          <w:t>是指</w:t>
        </w:r>
      </w:ins>
      <w:ins w:id="661" w:author="$$$" w:date="2022-02-10T18:18:06Z">
        <w:r>
          <w:rPr>
            <w:rFonts w:hint="eastAsia"/>
            <w:b/>
            <w:bCs/>
            <w:lang w:val="en-US" w:eastAsia="zh-CN" w:bidi="ar"/>
            <w:rPrChange w:id="662" w:author="$$$" w:date="2022-02-10T18:18:10Z">
              <w:rPr>
                <w:rFonts w:hint="eastAsia"/>
                <w:lang w:val="en-US" w:eastAsia="zh-CN" w:bidi="ar"/>
              </w:rPr>
            </w:rPrChange>
          </w:rPr>
          <w:t>室内）</w:t>
        </w:r>
      </w:ins>
      <w:ins w:id="663" w:author="$$$" w:date="2022-02-10T16:05:41Z">
        <w:r>
          <w:rPr>
            <w:rFonts w:hint="eastAsia"/>
            <w:b/>
            <w:bCs/>
            <w:lang w:val="en-US" w:eastAsia="zh-CN" w:bidi="ar"/>
          </w:rPr>
          <w:t>楼梯</w:t>
        </w:r>
      </w:ins>
      <w:ins w:id="664" w:author="$$$" w:date="2022-02-10T16:05:44Z">
        <w:r>
          <w:rPr>
            <w:rFonts w:hint="eastAsia"/>
            <w:b/>
            <w:bCs/>
            <w:lang w:val="en-US" w:eastAsia="zh-CN" w:bidi="ar"/>
          </w:rPr>
          <w:t>扶手，</w:t>
        </w:r>
      </w:ins>
      <w:ins w:id="665" w:author="$$$" w:date="2022-02-10T16:05:48Z">
        <w:r>
          <w:rPr>
            <w:rFonts w:hint="eastAsia"/>
            <w:b/>
            <w:bCs/>
            <w:lang w:val="en-US" w:eastAsia="zh-CN" w:bidi="ar"/>
          </w:rPr>
          <w:t>防护栏</w:t>
        </w:r>
      </w:ins>
      <w:ins w:id="666" w:author="$$$" w:date="2022-02-10T16:05:51Z">
        <w:r>
          <w:rPr>
            <w:rFonts w:hint="eastAsia"/>
            <w:b/>
            <w:bCs/>
            <w:lang w:val="en-US" w:eastAsia="zh-CN" w:bidi="ar"/>
          </w:rPr>
          <w:t>等</w:t>
        </w:r>
      </w:ins>
      <w:ins w:id="667" w:author="$$$" w:date="2022-02-10T16:05:56Z">
        <w:r>
          <w:rPr>
            <w:rFonts w:hint="eastAsia"/>
            <w:b/>
            <w:bCs/>
            <w:lang w:val="en-US" w:eastAsia="zh-CN" w:bidi="ar"/>
          </w:rPr>
          <w:t>（</w:t>
        </w:r>
      </w:ins>
      <w:ins w:id="668" w:author="$$$" w:date="2022-02-10T16:05:58Z">
        <w:r>
          <w:rPr>
            <w:rFonts w:hint="eastAsia"/>
            <w:b/>
            <w:bCs/>
            <w:lang w:val="en-US" w:eastAsia="zh-CN" w:bidi="ar"/>
          </w:rPr>
          <w:t>注意，</w:t>
        </w:r>
      </w:ins>
      <w:ins w:id="669" w:author="$$$" w:date="2022-02-10T16:06:02Z">
        <w:r>
          <w:rPr>
            <w:rFonts w:hint="eastAsia"/>
            <w:b/>
            <w:bCs/>
            <w:lang w:val="en-US" w:eastAsia="zh-CN" w:bidi="ar"/>
          </w:rPr>
          <w:t>阳台</w:t>
        </w:r>
      </w:ins>
      <w:ins w:id="670" w:author="$$$" w:date="2022-02-10T16:06:08Z">
        <w:r>
          <w:rPr>
            <w:rFonts w:hint="eastAsia"/>
            <w:b/>
            <w:bCs/>
            <w:lang w:val="en-US" w:eastAsia="zh-CN" w:bidi="ar"/>
          </w:rPr>
          <w:t>防护栏</w:t>
        </w:r>
      </w:ins>
      <w:ins w:id="671" w:author="$$$" w:date="2022-02-10T16:06:09Z">
        <w:r>
          <w:rPr>
            <w:rFonts w:hint="eastAsia"/>
            <w:b/>
            <w:bCs/>
            <w:lang w:val="en-US" w:eastAsia="zh-CN" w:bidi="ar"/>
          </w:rPr>
          <w:t>还是</w:t>
        </w:r>
      </w:ins>
      <w:ins w:id="672" w:author="$$$" w:date="2022-02-10T16:06:10Z">
        <w:r>
          <w:rPr>
            <w:rFonts w:hint="eastAsia"/>
            <w:b/>
            <w:bCs/>
            <w:lang w:val="en-US" w:eastAsia="zh-CN" w:bidi="ar"/>
          </w:rPr>
          <w:t>要</w:t>
        </w:r>
      </w:ins>
      <w:ins w:id="673" w:author="$$$" w:date="2022-02-10T16:06:11Z">
        <w:r>
          <w:rPr>
            <w:rFonts w:hint="eastAsia"/>
            <w:b/>
            <w:bCs/>
            <w:lang w:val="en-US" w:eastAsia="zh-CN" w:bidi="ar"/>
          </w:rPr>
          <w:t>标注为</w:t>
        </w:r>
      </w:ins>
      <w:ins w:id="674" w:author="$$$" w:date="2022-02-10T16:06:12Z">
        <w:r>
          <w:rPr>
            <w:rFonts w:hint="eastAsia"/>
            <w:b/>
            <w:bCs/>
            <w:lang w:val="en-US" w:eastAsia="zh-CN" w:bidi="ar"/>
          </w:rPr>
          <w:t>阳台</w:t>
        </w:r>
      </w:ins>
      <w:ins w:id="675" w:author="$$$" w:date="2022-02-10T16:05:56Z">
        <w:r>
          <w:rPr>
            <w:rFonts w:hint="eastAsia"/>
            <w:b/>
            <w:bCs/>
            <w:lang w:val="en-US" w:eastAsia="zh-CN" w:bidi="ar"/>
          </w:rPr>
          <w:t>）</w:t>
        </w:r>
      </w:ins>
      <w:ins w:id="676" w:author="$$$" w:date="2022-02-10T16:05:35Z">
        <w:r>
          <w:rPr>
            <w:rFonts w:hint="eastAsia"/>
            <w:lang w:val="en-US" w:eastAsia="zh-CN" w:bidi="ar"/>
          </w:rPr>
          <w:t>或者根据常识标注。</w:t>
        </w:r>
      </w:ins>
    </w:p>
    <w:p>
      <w:pPr>
        <w:keepNext w:val="0"/>
        <w:keepLines w:val="0"/>
        <w:widowControl/>
        <w:numPr>
          <w:ilvl w:val="-1"/>
          <w:numId w:val="0"/>
        </w:numPr>
        <w:suppressLineNumbers w:val="0"/>
        <w:ind w:left="420" w:leftChars="0" w:firstLine="0" w:firstLineChars="0"/>
        <w:jc w:val="left"/>
        <w:rPr>
          <w:ins w:id="678" w:author="$$$" w:date="2022-02-10T15:57:59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Change w:id="677" w:author="$$$" w:date="2022-02-10T18:19:23Z">
          <w:pPr>
            <w:keepNext w:val="0"/>
            <w:keepLines w:val="0"/>
            <w:widowControl/>
            <w:numPr>
              <w:ilvl w:val="0"/>
              <w:numId w:val="4"/>
            </w:numPr>
            <w:suppressLineNumbers w:val="0"/>
            <w:tabs>
              <w:tab w:val="clear" w:pos="420"/>
            </w:tabs>
            <w:ind w:left="845" w:leftChars="0" w:hanging="425" w:firstLineChars="0"/>
            <w:jc w:val="left"/>
          </w:pPr>
        </w:pPrChange>
      </w:pPr>
    </w:p>
    <w:p>
      <w:pPr>
        <w:keepNext w:val="0"/>
        <w:keepLines w:val="0"/>
        <w:widowControl/>
        <w:numPr>
          <w:ilvl w:val="-1"/>
          <w:numId w:val="0"/>
        </w:numPr>
        <w:suppressLineNumbers w:val="0"/>
        <w:ind w:left="420" w:leftChars="0" w:firstLine="0" w:firstLineChars="0"/>
        <w:jc w:val="left"/>
        <w:rPr>
          <w:ins w:id="679" w:author="$$$" w:date="2022-02-10T15:57:59Z"/>
          <w:rFonts w:hint="eastAsia" w:asciiTheme="minorHAnsi" w:hAnsiTheme="minorHAnsi" w:eastAsiaTheme="minorEastAsia" w:cstheme="minorBidi"/>
          <w:b/>
          <w:bCs/>
          <w:i w:val="0"/>
          <w:iCs w:val="0"/>
          <w:caps w:val="0"/>
          <w:color w:val="auto"/>
          <w:spacing w:val="0"/>
          <w:kern w:val="2"/>
          <w:sz w:val="21"/>
          <w:szCs w:val="22"/>
          <w:shd w:val="clear" w:color="auto" w:fill="auto"/>
          <w:lang w:val="en-US" w:eastAsia="zh-CN" w:bidi="ar"/>
          <w:rPrChange w:id="680" w:author="$$$" w:date="2022-02-10T18:23:26Z">
            <w:rPr>
              <w:ins w:id="681" w:author="$$$" w:date="2022-02-10T15:57:59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rPrChange>
        </w:rPr>
      </w:pPr>
      <w:ins w:id="682" w:author="$$$" w:date="2022-02-10T18:23:03Z">
        <w:r>
          <w:rPr>
            <w:rFonts w:hint="eastAsia"/>
            <w:b/>
            <w:bCs/>
            <w:lang w:val="en-US" w:eastAsia="zh-CN" w:bidi="ar"/>
          </w:rPr>
          <w:t>---------</w:t>
        </w:r>
      </w:ins>
      <w:ins w:id="683" w:author="$$$" w:date="2022-02-10T18:23:04Z">
        <w:r>
          <w:rPr>
            <w:rFonts w:hint="eastAsia"/>
            <w:b/>
            <w:bCs/>
            <w:lang w:val="en-US" w:eastAsia="zh-CN" w:bidi="ar"/>
          </w:rPr>
          <w:t>---</w:t>
        </w:r>
      </w:ins>
      <w:ins w:id="684" w:author="$$$" w:date="2022-02-10T18:23:47Z">
        <w:r>
          <w:rPr>
            <w:rFonts w:hint="eastAsia"/>
            <w:b/>
            <w:bCs/>
            <w:lang w:val="en-US" w:eastAsia="zh-CN" w:bidi="ar"/>
          </w:rPr>
          <w:t>--</w:t>
        </w:r>
      </w:ins>
      <w:ins w:id="685" w:author="$$$" w:date="2022-02-10T18:23:04Z">
        <w:r>
          <w:rPr>
            <w:rFonts w:hint="eastAsia"/>
            <w:b/>
            <w:bCs/>
            <w:lang w:val="en-US" w:eastAsia="zh-CN" w:bidi="ar"/>
          </w:rPr>
          <w:t>------</w:t>
        </w:r>
      </w:ins>
      <w:ins w:id="686" w:author="$$$" w:date="2022-02-10T15:57:59Z">
        <w:r>
          <w:rPr>
            <w:rFonts w:hint="eastAsia"/>
            <w:b/>
            <w:bCs/>
            <w:lang w:val="en-US" w:eastAsia="zh-CN" w:bidi="ar"/>
            <w:rPrChange w:id="687" w:author="$$$" w:date="2022-02-10T18:23:26Z">
              <w:rPr>
                <w:rFonts w:hint="eastAsia"/>
                <w:lang w:val="en-US" w:eastAsia="zh-CN" w:bidi="ar"/>
              </w:rPr>
            </w:rPrChange>
          </w:rPr>
          <w:t>------</w:t>
        </w:r>
      </w:ins>
      <w:ins w:id="688" w:author="$$$" w:date="2022-02-10T18:23:23Z">
        <w:r>
          <w:rPr>
            <w:rFonts w:hint="eastAsia"/>
            <w:b/>
            <w:bCs/>
            <w:lang w:val="en-US" w:eastAsia="zh-CN" w:bidi="ar"/>
            <w:rPrChange w:id="689" w:author="$$$" w:date="2022-02-10T18:23:26Z">
              <w:rPr>
                <w:rFonts w:hint="eastAsia"/>
                <w:lang w:val="en-US" w:eastAsia="zh-CN" w:bidi="ar"/>
              </w:rPr>
            </w:rPrChange>
          </w:rPr>
          <w:t>------</w:t>
        </w:r>
      </w:ins>
      <w:ins w:id="690" w:author="$$$" w:date="2022-02-10T15:57:59Z">
        <w:r>
          <w:rPr>
            <w:rFonts w:hint="eastAsia"/>
            <w:b/>
            <w:bCs/>
            <w:lang w:val="en-US" w:eastAsia="zh-CN" w:bidi="ar"/>
            <w:rPrChange w:id="691" w:author="$$$" w:date="2022-02-10T18:23:26Z">
              <w:rPr>
                <w:rFonts w:hint="eastAsia"/>
                <w:lang w:val="en-US" w:eastAsia="zh-CN" w:bidi="ar"/>
              </w:rPr>
            </w:rPrChange>
          </w:rPr>
          <w:t>---- 第三优先级 ------</w:t>
        </w:r>
      </w:ins>
      <w:ins w:id="692" w:author="$$$" w:date="2022-02-10T18:23:05Z">
        <w:r>
          <w:rPr>
            <w:rFonts w:hint="eastAsia"/>
            <w:b/>
            <w:bCs/>
            <w:lang w:val="en-US" w:eastAsia="zh-CN" w:bidi="ar"/>
          </w:rPr>
          <w:t>---------</w:t>
        </w:r>
      </w:ins>
      <w:ins w:id="693" w:author="$$$" w:date="2022-02-10T18:23:24Z">
        <w:r>
          <w:rPr>
            <w:rFonts w:hint="eastAsia"/>
            <w:b/>
            <w:bCs/>
            <w:lang w:val="en-US" w:eastAsia="zh-CN" w:bidi="ar"/>
            <w:rPrChange w:id="694" w:author="$$$" w:date="2022-02-10T18:23:26Z">
              <w:rPr>
                <w:rFonts w:hint="eastAsia"/>
                <w:lang w:val="en-US" w:eastAsia="zh-CN" w:bidi="ar"/>
              </w:rPr>
            </w:rPrChange>
          </w:rPr>
          <w:t>------</w:t>
        </w:r>
      </w:ins>
      <w:ins w:id="695" w:author="$$$" w:date="2022-02-10T15:57:59Z">
        <w:r>
          <w:rPr>
            <w:rFonts w:hint="eastAsia"/>
            <w:b/>
            <w:bCs/>
            <w:lang w:val="en-US" w:eastAsia="zh-CN" w:bidi="ar"/>
            <w:rPrChange w:id="696" w:author="$$$" w:date="2022-02-10T18:23:26Z">
              <w:rPr>
                <w:rFonts w:hint="eastAsia"/>
                <w:lang w:val="en-US" w:eastAsia="zh-CN" w:bidi="ar"/>
              </w:rPr>
            </w:rPrChange>
          </w:rPr>
          <w:t>--------------</w:t>
        </w:r>
      </w:ins>
      <w:ins w:id="697" w:author="$$$" w:date="2022-02-10T18:23:46Z">
        <w:r>
          <w:rPr>
            <w:rFonts w:hint="eastAsia"/>
            <w:b/>
            <w:bCs/>
            <w:lang w:val="en-US" w:eastAsia="zh-CN" w:bidi="ar"/>
          </w:rPr>
          <w:t>--</w:t>
        </w:r>
      </w:ins>
    </w:p>
    <w:p>
      <w:pPr>
        <w:widowControl/>
        <w:numPr>
          <w:ilvl w:val="0"/>
          <w:numId w:val="4"/>
        </w:numPr>
        <w:tabs>
          <w:tab w:val="clear" w:pos="420"/>
        </w:tabs>
        <w:ind w:left="845" w:leftChars="0" w:hanging="425" w:firstLineChars="0"/>
        <w:jc w:val="left"/>
        <w:rPr>
          <w:ins w:id="698" w:author="$$$" w:date="2022-02-10T15:57:59Z"/>
          <w:rFonts w:hint="eastAsia"/>
          <w:lang w:val="en-US" w:eastAsia="zh-CN" w:bidi="ar"/>
        </w:rPr>
      </w:pPr>
      <w:ins w:id="699" w:author="$$$" w:date="2022-02-10T15:57:59Z">
        <w:r>
          <w:rPr>
            <w:rFonts w:hint="default"/>
            <w:lang w:val="en-US" w:eastAsia="zh-CN" w:bidi="ar"/>
          </w:rPr>
          <w:t>LargeOcclusion</w:t>
        </w:r>
      </w:ins>
      <w:ins w:id="700" w:author="$$$" w:date="2022-02-10T15:57:59Z">
        <w:r>
          <w:rPr>
            <w:rFonts w:hint="eastAsia"/>
            <w:lang w:val="en-US" w:eastAsia="zh-CN" w:bidi="ar"/>
          </w:rPr>
          <w:t xml:space="preserve"> （镜头过近）</w:t>
        </w:r>
      </w:ins>
      <w:ins w:id="701" w:author="$$$" w:date="2022-02-10T16:06:32Z">
        <w:r>
          <w:rPr>
            <w:rFonts w:hint="eastAsia"/>
            <w:lang w:val="en-US" w:eastAsia="zh-CN" w:bidi="ar"/>
          </w:rPr>
          <w:t xml:space="preserve">| </w:t>
        </w:r>
      </w:ins>
      <w:ins w:id="702" w:author="$$$" w:date="2022-02-10T16:06:56Z">
        <w:r>
          <w:rPr>
            <w:rFonts w:hint="eastAsia"/>
            <w:lang w:val="en-US" w:eastAsia="zh-CN" w:bidi="ar"/>
          </w:rPr>
          <w:t>不满足第一</w:t>
        </w:r>
      </w:ins>
      <w:ins w:id="703" w:author="$$$" w:date="2022-02-10T16:06:58Z">
        <w:r>
          <w:rPr>
            <w:rFonts w:hint="eastAsia"/>
            <w:lang w:val="en-US" w:eastAsia="zh-CN" w:bidi="ar"/>
          </w:rPr>
          <w:t>和</w:t>
        </w:r>
      </w:ins>
      <w:ins w:id="704" w:author="$$$" w:date="2022-02-10T16:06:59Z">
        <w:r>
          <w:rPr>
            <w:rFonts w:hint="eastAsia"/>
            <w:lang w:val="en-US" w:eastAsia="zh-CN" w:bidi="ar"/>
          </w:rPr>
          <w:t>第二</w:t>
        </w:r>
      </w:ins>
      <w:ins w:id="705" w:author="$$$" w:date="2022-02-10T16:06:56Z">
        <w:r>
          <w:rPr>
            <w:rFonts w:hint="eastAsia"/>
            <w:lang w:val="en-US" w:eastAsia="zh-CN" w:bidi="ar"/>
          </w:rPr>
          <w:t>优先级情况下，</w:t>
        </w:r>
      </w:ins>
      <w:ins w:id="706" w:author="$$$" w:date="2022-02-10T18:00:23Z">
        <w:r>
          <w:rPr>
            <w:rFonts w:hint="eastAsia"/>
            <w:b/>
            <w:bCs/>
            <w:lang w:val="en-US" w:eastAsia="zh-CN" w:bidi="ar"/>
            <w:rPrChange w:id="707" w:author="$$$" w:date="2022-02-10T18:00:58Z">
              <w:rPr>
                <w:rFonts w:hint="eastAsia"/>
                <w:lang w:val="en-US" w:eastAsia="zh-CN" w:bidi="ar"/>
              </w:rPr>
            </w:rPrChange>
          </w:rPr>
          <w:t>离物体</w:t>
        </w:r>
      </w:ins>
      <w:ins w:id="708" w:author="$$$" w:date="2022-02-10T18:00:25Z">
        <w:r>
          <w:rPr>
            <w:rFonts w:hint="eastAsia"/>
            <w:b/>
            <w:bCs/>
            <w:lang w:val="en-US" w:eastAsia="zh-CN" w:bidi="ar"/>
            <w:rPrChange w:id="709" w:author="$$$" w:date="2022-02-10T18:00:58Z">
              <w:rPr>
                <w:rFonts w:hint="eastAsia"/>
                <w:lang w:val="en-US" w:eastAsia="zh-CN" w:bidi="ar"/>
              </w:rPr>
            </w:rPrChange>
          </w:rPr>
          <w:t>过近</w:t>
        </w:r>
      </w:ins>
      <w:ins w:id="710" w:author="$$$" w:date="2022-02-10T18:00:26Z">
        <w:r>
          <w:rPr>
            <w:rFonts w:hint="eastAsia"/>
            <w:b/>
            <w:bCs/>
            <w:lang w:val="en-US" w:eastAsia="zh-CN" w:bidi="ar"/>
            <w:rPrChange w:id="711" w:author="$$$" w:date="2022-02-10T18:00:58Z">
              <w:rPr>
                <w:rFonts w:hint="eastAsia"/>
                <w:lang w:val="en-US" w:eastAsia="zh-CN" w:bidi="ar"/>
              </w:rPr>
            </w:rPrChange>
          </w:rPr>
          <w:t>，</w:t>
        </w:r>
      </w:ins>
      <w:ins w:id="712" w:author="$$$" w:date="2022-02-10T18:00:27Z">
        <w:r>
          <w:rPr>
            <w:rFonts w:hint="eastAsia"/>
            <w:b/>
            <w:bCs/>
            <w:lang w:val="en-US" w:eastAsia="zh-CN" w:bidi="ar"/>
            <w:rPrChange w:id="713" w:author="$$$" w:date="2022-02-10T18:00:58Z">
              <w:rPr>
                <w:rFonts w:hint="eastAsia"/>
                <w:lang w:val="en-US" w:eastAsia="zh-CN" w:bidi="ar"/>
              </w:rPr>
            </w:rPrChange>
          </w:rPr>
          <w:t>导致</w:t>
        </w:r>
      </w:ins>
      <w:ins w:id="714" w:author="$$$" w:date="2022-02-10T18:00:29Z">
        <w:r>
          <w:rPr>
            <w:rFonts w:hint="eastAsia"/>
            <w:b/>
            <w:bCs/>
            <w:lang w:val="en-US" w:eastAsia="zh-CN" w:bidi="ar"/>
            <w:rPrChange w:id="715" w:author="$$$" w:date="2022-02-10T18:00:58Z">
              <w:rPr>
                <w:rFonts w:hint="eastAsia"/>
                <w:lang w:val="en-US" w:eastAsia="zh-CN" w:bidi="ar"/>
              </w:rPr>
            </w:rPrChange>
          </w:rPr>
          <w:t>图片</w:t>
        </w:r>
      </w:ins>
      <w:ins w:id="716" w:author="$$$" w:date="2022-02-10T18:00:32Z">
        <w:r>
          <w:rPr>
            <w:rFonts w:hint="eastAsia"/>
            <w:b/>
            <w:bCs/>
            <w:lang w:val="en-US" w:eastAsia="zh-CN" w:bidi="ar"/>
            <w:rPrChange w:id="717" w:author="$$$" w:date="2022-02-10T18:00:58Z">
              <w:rPr>
                <w:rFonts w:hint="eastAsia"/>
                <w:lang w:val="en-US" w:eastAsia="zh-CN" w:bidi="ar"/>
              </w:rPr>
            </w:rPrChange>
          </w:rPr>
          <w:t>几乎被</w:t>
        </w:r>
      </w:ins>
      <w:ins w:id="718" w:author="$$$" w:date="2022-02-10T18:00:34Z">
        <w:r>
          <w:rPr>
            <w:rFonts w:hint="eastAsia"/>
            <w:b/>
            <w:bCs/>
            <w:lang w:val="en-US" w:eastAsia="zh-CN" w:bidi="ar"/>
            <w:rPrChange w:id="719" w:author="$$$" w:date="2022-02-10T18:00:58Z">
              <w:rPr>
                <w:rFonts w:hint="eastAsia"/>
                <w:lang w:val="en-US" w:eastAsia="zh-CN" w:bidi="ar"/>
              </w:rPr>
            </w:rPrChange>
          </w:rPr>
          <w:t>某个</w:t>
        </w:r>
      </w:ins>
      <w:ins w:id="720" w:author="$$$" w:date="2022-02-10T18:00:36Z">
        <w:r>
          <w:rPr>
            <w:rFonts w:hint="eastAsia"/>
            <w:b/>
            <w:bCs/>
            <w:lang w:val="en-US" w:eastAsia="zh-CN" w:bidi="ar"/>
            <w:rPrChange w:id="721" w:author="$$$" w:date="2022-02-10T18:00:58Z">
              <w:rPr>
                <w:rFonts w:hint="eastAsia"/>
                <w:lang w:val="en-US" w:eastAsia="zh-CN" w:bidi="ar"/>
              </w:rPr>
            </w:rPrChange>
          </w:rPr>
          <w:t>物体</w:t>
        </w:r>
      </w:ins>
      <w:ins w:id="722" w:author="$$$" w:date="2022-02-10T18:00:38Z">
        <w:r>
          <w:rPr>
            <w:rFonts w:hint="eastAsia"/>
            <w:b/>
            <w:bCs/>
            <w:lang w:val="en-US" w:eastAsia="zh-CN" w:bidi="ar"/>
            <w:rPrChange w:id="723" w:author="$$$" w:date="2022-02-10T18:00:58Z">
              <w:rPr>
                <w:rFonts w:hint="eastAsia"/>
                <w:lang w:val="en-US" w:eastAsia="zh-CN" w:bidi="ar"/>
              </w:rPr>
            </w:rPrChange>
          </w:rPr>
          <w:t>占据</w:t>
        </w:r>
      </w:ins>
      <w:ins w:id="724" w:author="$$$" w:date="2022-02-10T18:00:39Z">
        <w:r>
          <w:rPr>
            <w:rFonts w:hint="eastAsia"/>
            <w:b/>
            <w:bCs/>
            <w:lang w:val="en-US" w:eastAsia="zh-CN" w:bidi="ar"/>
            <w:rPrChange w:id="725" w:author="$$$" w:date="2022-02-10T18:00:58Z">
              <w:rPr>
                <w:rFonts w:hint="eastAsia"/>
                <w:lang w:val="en-US" w:eastAsia="zh-CN" w:bidi="ar"/>
              </w:rPr>
            </w:rPrChange>
          </w:rPr>
          <w:t>30</w:t>
        </w:r>
      </w:ins>
      <w:ins w:id="726" w:author="$$$" w:date="2022-02-10T18:00:40Z">
        <w:r>
          <w:rPr>
            <w:rFonts w:hint="eastAsia"/>
            <w:b/>
            <w:bCs/>
            <w:lang w:val="en-US" w:eastAsia="zh-CN" w:bidi="ar"/>
            <w:rPrChange w:id="727" w:author="$$$" w:date="2022-02-10T18:00:58Z">
              <w:rPr>
                <w:rFonts w:hint="eastAsia"/>
                <w:lang w:val="en-US" w:eastAsia="zh-CN" w:bidi="ar"/>
              </w:rPr>
            </w:rPrChange>
          </w:rPr>
          <w:t>%</w:t>
        </w:r>
      </w:ins>
      <w:ins w:id="728" w:author="$$$" w:date="2022-02-10T18:00:44Z">
        <w:r>
          <w:rPr>
            <w:rFonts w:hint="eastAsia"/>
            <w:b/>
            <w:bCs/>
            <w:lang w:val="en-US" w:eastAsia="zh-CN" w:bidi="ar"/>
            <w:rPrChange w:id="729" w:author="$$$" w:date="2022-02-10T18:00:58Z">
              <w:rPr>
                <w:rFonts w:hint="eastAsia"/>
                <w:lang w:val="en-US" w:eastAsia="zh-CN" w:bidi="ar"/>
              </w:rPr>
            </w:rPrChange>
          </w:rPr>
          <w:t>或以上，</w:t>
        </w:r>
      </w:ins>
      <w:ins w:id="730" w:author="$$$" w:date="2022-02-10T18:00:45Z">
        <w:r>
          <w:rPr>
            <w:rFonts w:hint="eastAsia"/>
            <w:b/>
            <w:bCs/>
            <w:lang w:val="en-US" w:eastAsia="zh-CN" w:bidi="ar"/>
            <w:rPrChange w:id="731" w:author="$$$" w:date="2022-02-10T18:00:58Z">
              <w:rPr>
                <w:rFonts w:hint="eastAsia"/>
                <w:lang w:val="en-US" w:eastAsia="zh-CN" w:bidi="ar"/>
              </w:rPr>
            </w:rPrChange>
          </w:rPr>
          <w:t>并且</w:t>
        </w:r>
      </w:ins>
      <w:ins w:id="732" w:author="$$$" w:date="2022-02-10T18:00:47Z">
        <w:r>
          <w:rPr>
            <w:rFonts w:hint="eastAsia"/>
            <w:b/>
            <w:bCs/>
            <w:lang w:val="en-US" w:eastAsia="zh-CN" w:bidi="ar"/>
            <w:rPrChange w:id="733" w:author="$$$" w:date="2022-02-10T18:00:58Z">
              <w:rPr>
                <w:rFonts w:hint="eastAsia"/>
                <w:lang w:val="en-US" w:eastAsia="zh-CN" w:bidi="ar"/>
              </w:rPr>
            </w:rPrChange>
          </w:rPr>
          <w:t>难以</w:t>
        </w:r>
      </w:ins>
      <w:ins w:id="734" w:author="$$$" w:date="2022-02-10T18:00:49Z">
        <w:r>
          <w:rPr>
            <w:rFonts w:hint="eastAsia"/>
            <w:b/>
            <w:bCs/>
            <w:lang w:val="en-US" w:eastAsia="zh-CN" w:bidi="ar"/>
            <w:rPrChange w:id="735" w:author="$$$" w:date="2022-02-10T18:00:58Z">
              <w:rPr>
                <w:rFonts w:hint="eastAsia"/>
                <w:lang w:val="en-US" w:eastAsia="zh-CN" w:bidi="ar"/>
              </w:rPr>
            </w:rPrChange>
          </w:rPr>
          <w:t>判别</w:t>
        </w:r>
      </w:ins>
      <w:ins w:id="736" w:author="$$$" w:date="2022-02-10T18:00:55Z">
        <w:r>
          <w:rPr>
            <w:rFonts w:hint="eastAsia"/>
            <w:b/>
            <w:bCs/>
            <w:lang w:val="en-US" w:eastAsia="zh-CN" w:bidi="ar"/>
            <w:rPrChange w:id="737" w:author="$$$" w:date="2022-02-10T18:00:58Z">
              <w:rPr>
                <w:rFonts w:hint="eastAsia"/>
                <w:lang w:val="en-US" w:eastAsia="zh-CN" w:bidi="ar"/>
              </w:rPr>
            </w:rPrChange>
          </w:rPr>
          <w:t>场景类别</w:t>
        </w:r>
      </w:ins>
      <w:ins w:id="738" w:author="$$$" w:date="2022-02-10T16:06:32Z">
        <w:r>
          <w:rPr>
            <w:rFonts w:hint="eastAsia"/>
            <w:lang w:val="en-US" w:eastAsia="zh-CN" w:bidi="ar"/>
          </w:rPr>
          <w:t>。</w:t>
        </w:r>
      </w:ins>
    </w:p>
    <w:p>
      <w:pPr>
        <w:widowControl/>
        <w:numPr>
          <w:ilvl w:val="0"/>
          <w:numId w:val="4"/>
        </w:numPr>
        <w:tabs>
          <w:tab w:val="clear" w:pos="420"/>
        </w:tabs>
        <w:ind w:left="845" w:leftChars="0" w:hanging="425" w:firstLineChars="0"/>
        <w:jc w:val="left"/>
        <w:rPr>
          <w:ins w:id="739" w:author="$$$" w:date="2022-02-10T15:57:59Z"/>
          <w:rFonts w:hint="default"/>
          <w:lang w:val="en-US" w:eastAsia="zh-CN" w:bidi="ar"/>
        </w:rPr>
      </w:pPr>
      <w:ins w:id="740" w:author="$$$" w:date="2022-02-10T15:57:59Z">
        <w:r>
          <w:rPr>
            <w:rFonts w:hint="default"/>
            <w:lang w:val="en-US" w:eastAsia="zh-CN" w:bidi="ar"/>
          </w:rPr>
          <w:t>TableChairLegs</w:t>
        </w:r>
      </w:ins>
      <w:ins w:id="741" w:author="$$$" w:date="2022-02-10T15:57:59Z">
        <w:r>
          <w:rPr>
            <w:rFonts w:hint="eastAsia"/>
            <w:lang w:val="en-US" w:eastAsia="zh-CN" w:bidi="ar"/>
          </w:rPr>
          <w:t xml:space="preserve"> （桌椅腿）</w:t>
        </w:r>
      </w:ins>
      <w:ins w:id="742" w:author="$$$" w:date="2022-02-10T16:07:28Z">
        <w:r>
          <w:rPr>
            <w:rFonts w:hint="eastAsia"/>
            <w:lang w:val="en-US" w:eastAsia="zh-CN" w:bidi="ar"/>
          </w:rPr>
          <w:t>| 不满足第一和第二优先级情况下，</w:t>
        </w:r>
      </w:ins>
      <w:ins w:id="743" w:author="$$$" w:date="2022-02-10T16:08:06Z">
        <w:r>
          <w:rPr>
            <w:rFonts w:hint="eastAsia"/>
            <w:lang w:val="en-US" w:eastAsia="zh-CN" w:bidi="ar"/>
          </w:rPr>
          <w:t>图片有用信息仅有</w:t>
        </w:r>
      </w:ins>
      <w:ins w:id="744" w:author="$$$" w:date="2022-02-10T16:07:34Z">
        <w:r>
          <w:rPr>
            <w:rFonts w:hint="eastAsia"/>
            <w:b/>
            <w:bCs/>
            <w:lang w:val="en-US" w:eastAsia="zh-CN" w:bidi="ar"/>
          </w:rPr>
          <w:t>少量</w:t>
        </w:r>
      </w:ins>
      <w:ins w:id="745" w:author="$$$" w:date="2022-02-10T16:07:40Z">
        <w:r>
          <w:rPr>
            <w:rFonts w:hint="eastAsia"/>
            <w:b/>
            <w:bCs/>
            <w:lang w:val="en-US" w:eastAsia="zh-CN" w:bidi="ar"/>
          </w:rPr>
          <w:t>桌椅</w:t>
        </w:r>
      </w:ins>
      <w:ins w:id="746" w:author="$$$" w:date="2022-02-10T16:07:41Z">
        <w:r>
          <w:rPr>
            <w:rFonts w:hint="eastAsia"/>
            <w:b/>
            <w:bCs/>
            <w:lang w:val="en-US" w:eastAsia="zh-CN" w:bidi="ar"/>
          </w:rPr>
          <w:t>腿</w:t>
        </w:r>
      </w:ins>
      <w:ins w:id="747" w:author="$$$" w:date="2022-02-10T16:09:17Z">
        <w:r>
          <w:rPr>
            <w:rFonts w:hint="eastAsia"/>
            <w:b/>
            <w:bCs/>
            <w:lang w:val="en-US" w:eastAsia="zh-CN" w:bidi="ar"/>
          </w:rPr>
          <w:t>（</w:t>
        </w:r>
      </w:ins>
      <w:ins w:id="748" w:author="$$$" w:date="2022-02-10T16:09:20Z">
        <w:r>
          <w:rPr>
            <w:rFonts w:hint="eastAsia"/>
            <w:b/>
            <w:bCs/>
            <w:lang w:val="en-US" w:eastAsia="zh-CN" w:bidi="ar"/>
          </w:rPr>
          <w:t>如果是</w:t>
        </w:r>
      </w:ins>
      <w:ins w:id="749" w:author="$$$" w:date="2022-02-10T16:09:21Z">
        <w:r>
          <w:rPr>
            <w:rFonts w:hint="eastAsia"/>
            <w:b/>
            <w:bCs/>
            <w:lang w:val="en-US" w:eastAsia="zh-CN" w:bidi="ar"/>
          </w:rPr>
          <w:t>大量</w:t>
        </w:r>
      </w:ins>
      <w:ins w:id="750" w:author="$$$" w:date="2022-02-10T16:09:24Z">
        <w:r>
          <w:rPr>
            <w:rFonts w:hint="eastAsia"/>
            <w:b/>
            <w:bCs/>
            <w:lang w:val="en-US" w:eastAsia="zh-CN" w:bidi="ar"/>
          </w:rPr>
          <w:t>应该</w:t>
        </w:r>
      </w:ins>
      <w:ins w:id="751" w:author="$$$" w:date="2022-02-10T16:09:26Z">
        <w:r>
          <w:rPr>
            <w:rFonts w:hint="eastAsia"/>
            <w:b/>
            <w:bCs/>
            <w:lang w:val="en-US" w:eastAsia="zh-CN" w:bidi="ar"/>
          </w:rPr>
          <w:t>分类为</w:t>
        </w:r>
      </w:ins>
      <w:ins w:id="752" w:author="$$$" w:date="2022-02-10T16:09:27Z">
        <w:r>
          <w:rPr>
            <w:rFonts w:hint="eastAsia"/>
            <w:b/>
            <w:bCs/>
            <w:lang w:val="en-US" w:eastAsia="zh-CN" w:bidi="ar"/>
          </w:rPr>
          <w:t>餐厅</w:t>
        </w:r>
      </w:ins>
      <w:ins w:id="753" w:author="$$$" w:date="2022-02-10T16:09:31Z">
        <w:r>
          <w:rPr>
            <w:rFonts w:hint="eastAsia"/>
            <w:b/>
            <w:bCs/>
            <w:lang w:val="en-US" w:eastAsia="zh-CN" w:bidi="ar"/>
          </w:rPr>
          <w:t>，</w:t>
        </w:r>
      </w:ins>
      <w:ins w:id="754" w:author="$$$" w:date="2022-02-10T16:09:32Z">
        <w:r>
          <w:rPr>
            <w:rFonts w:hint="eastAsia"/>
            <w:b/>
            <w:bCs/>
            <w:lang w:val="en-US" w:eastAsia="zh-CN" w:bidi="ar"/>
          </w:rPr>
          <w:t>此时为</w:t>
        </w:r>
      </w:ins>
      <w:ins w:id="755" w:author="$$$" w:date="2022-02-10T16:09:35Z">
        <w:r>
          <w:rPr>
            <w:rFonts w:hint="eastAsia"/>
            <w:b/>
            <w:bCs/>
            <w:lang w:val="en-US" w:eastAsia="zh-CN" w:bidi="ar"/>
          </w:rPr>
          <w:t>桌椅群</w:t>
        </w:r>
      </w:ins>
      <w:ins w:id="756" w:author="$$$" w:date="2022-02-10T16:09:29Z">
        <w:r>
          <w:rPr>
            <w:rFonts w:hint="eastAsia"/>
            <w:b/>
            <w:bCs/>
            <w:lang w:val="en-US" w:eastAsia="zh-CN" w:bidi="ar"/>
          </w:rPr>
          <w:t>）</w:t>
        </w:r>
      </w:ins>
    </w:p>
    <w:p>
      <w:pPr>
        <w:widowControl/>
        <w:numPr>
          <w:ilvl w:val="0"/>
          <w:numId w:val="4"/>
        </w:numPr>
        <w:tabs>
          <w:tab w:val="clear" w:pos="420"/>
        </w:tabs>
        <w:ind w:left="845" w:leftChars="0" w:hanging="425" w:firstLineChars="0"/>
        <w:jc w:val="left"/>
        <w:rPr>
          <w:ins w:id="757" w:author="$$$" w:date="2022-02-10T15:57:59Z"/>
          <w:rFonts w:hint="default"/>
          <w:lang w:val="en-US" w:eastAsia="zh-CN" w:bidi="ar"/>
        </w:rPr>
      </w:pPr>
      <w:ins w:id="758" w:author="$$$" w:date="2022-02-10T15:57:59Z">
        <w:r>
          <w:rPr>
            <w:rFonts w:hint="default"/>
            <w:lang w:val="en-US" w:eastAsia="zh-CN" w:bidi="ar"/>
          </w:rPr>
          <w:t>HumanLegs</w:t>
        </w:r>
      </w:ins>
      <w:ins w:id="759" w:author="$$$" w:date="2022-02-10T15:57:59Z">
        <w:r>
          <w:rPr>
            <w:rFonts w:hint="eastAsia"/>
            <w:lang w:val="en-US" w:eastAsia="zh-CN" w:bidi="ar"/>
          </w:rPr>
          <w:t xml:space="preserve"> （人腿）</w:t>
        </w:r>
      </w:ins>
      <w:ins w:id="760" w:author="$$$" w:date="2022-02-10T16:07:50Z">
        <w:r>
          <w:rPr>
            <w:rFonts w:hint="eastAsia"/>
            <w:lang w:val="en-US" w:eastAsia="zh-CN" w:bidi="ar"/>
          </w:rPr>
          <w:t>| 不满足第一和第二优先级情况下，</w:t>
        </w:r>
      </w:ins>
      <w:ins w:id="761" w:author="$$$" w:date="2022-02-10T16:07:57Z">
        <w:r>
          <w:rPr>
            <w:rFonts w:hint="eastAsia"/>
            <w:lang w:val="en-US" w:eastAsia="zh-CN" w:bidi="ar"/>
          </w:rPr>
          <w:t>图片</w:t>
        </w:r>
      </w:ins>
      <w:ins w:id="762" w:author="$$$" w:date="2022-02-10T16:08:00Z">
        <w:r>
          <w:rPr>
            <w:rFonts w:hint="eastAsia"/>
            <w:lang w:val="en-US" w:eastAsia="zh-CN" w:bidi="ar"/>
          </w:rPr>
          <w:t>有用信息</w:t>
        </w:r>
      </w:ins>
      <w:ins w:id="763" w:author="$$$" w:date="2022-02-10T16:08:01Z">
        <w:r>
          <w:rPr>
            <w:rFonts w:hint="eastAsia"/>
            <w:b/>
            <w:bCs/>
            <w:lang w:val="en-US" w:eastAsia="zh-CN" w:bidi="ar"/>
            <w:rPrChange w:id="764" w:author="$$$" w:date="2022-02-10T18:19:07Z">
              <w:rPr>
                <w:rFonts w:hint="eastAsia"/>
                <w:lang w:val="en-US" w:eastAsia="zh-CN" w:bidi="ar"/>
              </w:rPr>
            </w:rPrChange>
          </w:rPr>
          <w:t>仅有</w:t>
        </w:r>
      </w:ins>
      <w:ins w:id="765" w:author="$$$" w:date="2022-02-10T16:07:54Z">
        <w:r>
          <w:rPr>
            <w:rFonts w:hint="eastAsia"/>
            <w:b/>
            <w:bCs/>
            <w:lang w:val="en-US" w:eastAsia="zh-CN" w:bidi="ar"/>
          </w:rPr>
          <w:t>人腿</w:t>
        </w:r>
      </w:ins>
    </w:p>
    <w:p>
      <w:pPr>
        <w:widowControl/>
        <w:numPr>
          <w:ilvl w:val="0"/>
          <w:numId w:val="4"/>
        </w:numPr>
        <w:tabs>
          <w:tab w:val="clear" w:pos="420"/>
        </w:tabs>
        <w:ind w:left="845" w:leftChars="0" w:hanging="425" w:firstLineChars="0"/>
        <w:jc w:val="left"/>
        <w:rPr>
          <w:ins w:id="766" w:author="$$$" w:date="2022-02-10T15:57:59Z"/>
          <w:rFonts w:hint="default"/>
          <w:lang w:val="en-US" w:eastAsia="zh-CN" w:bidi="ar"/>
        </w:rPr>
      </w:pPr>
      <w:ins w:id="767" w:author="$$$" w:date="2022-02-10T15:57:59Z">
        <w:r>
          <w:rPr>
            <w:rFonts w:hint="default"/>
            <w:lang w:val="en-US" w:eastAsia="zh-CN" w:bidi="ar"/>
          </w:rPr>
          <w:t>WallFloor</w:t>
        </w:r>
      </w:ins>
      <w:ins w:id="768" w:author="$$$" w:date="2022-02-10T15:57:59Z">
        <w:r>
          <w:rPr>
            <w:rFonts w:hint="eastAsia"/>
            <w:lang w:val="en-US" w:eastAsia="zh-CN" w:bidi="ar"/>
          </w:rPr>
          <w:t xml:space="preserve"> （墙壁地板）</w:t>
        </w:r>
      </w:ins>
      <w:ins w:id="769" w:author="$$$" w:date="2022-02-10T16:08:18Z">
        <w:r>
          <w:rPr>
            <w:rFonts w:hint="eastAsia"/>
            <w:lang w:val="en-US" w:eastAsia="zh-CN" w:bidi="ar"/>
          </w:rPr>
          <w:t>| 不满足第一和第二优先级情况下，图片有用信息</w:t>
        </w:r>
      </w:ins>
      <w:ins w:id="770" w:author="$$$" w:date="2022-02-10T16:08:18Z">
        <w:r>
          <w:rPr>
            <w:rFonts w:hint="eastAsia"/>
            <w:b/>
            <w:bCs/>
            <w:lang w:val="en-US" w:eastAsia="zh-CN" w:bidi="ar"/>
            <w:rPrChange w:id="771" w:author="$$$" w:date="2022-02-10T18:19:11Z">
              <w:rPr>
                <w:rFonts w:hint="eastAsia"/>
                <w:lang w:val="en-US" w:eastAsia="zh-CN" w:bidi="ar"/>
              </w:rPr>
            </w:rPrChange>
          </w:rPr>
          <w:t>仅有</w:t>
        </w:r>
      </w:ins>
      <w:ins w:id="772" w:author="$$$" w:date="2022-02-10T16:08:26Z">
        <w:r>
          <w:rPr>
            <w:rFonts w:hint="eastAsia"/>
            <w:b/>
            <w:bCs/>
            <w:lang w:val="en-US" w:eastAsia="zh-CN" w:bidi="ar"/>
          </w:rPr>
          <w:t>大面积</w:t>
        </w:r>
      </w:ins>
      <w:ins w:id="773" w:author="$$$" w:date="2022-02-10T16:08:27Z">
        <w:r>
          <w:rPr>
            <w:rFonts w:hint="eastAsia"/>
            <w:b/>
            <w:bCs/>
            <w:lang w:val="en-US" w:eastAsia="zh-CN" w:bidi="ar"/>
          </w:rPr>
          <w:t>地板</w:t>
        </w:r>
      </w:ins>
      <w:ins w:id="774" w:author="$$$" w:date="2022-02-10T16:08:28Z">
        <w:r>
          <w:rPr>
            <w:rFonts w:hint="eastAsia"/>
            <w:b/>
            <w:bCs/>
            <w:lang w:val="en-US" w:eastAsia="zh-CN" w:bidi="ar"/>
          </w:rPr>
          <w:t>和</w:t>
        </w:r>
      </w:ins>
      <w:ins w:id="775" w:author="$$$" w:date="2022-02-10T16:08:29Z">
        <w:r>
          <w:rPr>
            <w:rFonts w:hint="eastAsia"/>
            <w:b/>
            <w:bCs/>
            <w:lang w:val="en-US" w:eastAsia="zh-CN" w:bidi="ar"/>
          </w:rPr>
          <w:t>墙</w:t>
        </w:r>
      </w:ins>
    </w:p>
    <w:p>
      <w:pPr>
        <w:widowControl/>
        <w:numPr>
          <w:ilvl w:val="0"/>
          <w:numId w:val="4"/>
        </w:numPr>
        <w:tabs>
          <w:tab w:val="clear" w:pos="420"/>
        </w:tabs>
        <w:ind w:left="845" w:hanging="425" w:firstLineChars="0"/>
        <w:jc w:val="left"/>
        <w:rPr>
          <w:ins w:id="776" w:author="$$$" w:date="2022-02-10T15:57:59Z"/>
          <w:rFonts w:hint="eastAsia"/>
          <w:lang w:val="en-US" w:eastAsia="zh-CN" w:bidi="ar"/>
        </w:rPr>
      </w:pPr>
      <w:ins w:id="777" w:author="$$$" w:date="2022-02-10T15:57:59Z">
        <w:r>
          <w:rPr>
            <w:rFonts w:hint="eastAsia"/>
            <w:lang w:val="en-US" w:eastAsia="zh-CN" w:bidi="ar"/>
          </w:rPr>
          <w:t>blurredimg （模糊图片，完全无法辨别）</w:t>
        </w:r>
      </w:ins>
      <w:ins w:id="778" w:author="$$$" w:date="2022-02-10T16:08:19Z">
        <w:r>
          <w:rPr>
            <w:rFonts w:hint="eastAsia"/>
            <w:lang w:val="en-US" w:eastAsia="zh-CN" w:bidi="ar"/>
          </w:rPr>
          <w:t>| 不满足第一和第二优先级情况下，图片</w:t>
        </w:r>
      </w:ins>
      <w:ins w:id="779" w:author="$$$" w:date="2022-02-10T16:08:42Z">
        <w:r>
          <w:rPr>
            <w:rFonts w:hint="eastAsia"/>
            <w:b/>
            <w:bCs/>
            <w:lang w:val="en-US" w:eastAsia="zh-CN" w:bidi="ar"/>
            <w:rPrChange w:id="780" w:author="$$$" w:date="2022-02-10T18:19:16Z">
              <w:rPr>
                <w:rFonts w:hint="eastAsia"/>
                <w:lang w:val="en-US" w:eastAsia="zh-CN" w:bidi="ar"/>
              </w:rPr>
            </w:rPrChange>
          </w:rPr>
          <w:t>非常</w:t>
        </w:r>
      </w:ins>
      <w:ins w:id="781" w:author="$$$" w:date="2022-02-10T16:08:43Z">
        <w:r>
          <w:rPr>
            <w:rFonts w:hint="eastAsia"/>
            <w:b/>
            <w:bCs/>
            <w:lang w:val="en-US" w:eastAsia="zh-CN" w:bidi="ar"/>
            <w:rPrChange w:id="782" w:author="$$$" w:date="2022-02-10T18:19:16Z">
              <w:rPr>
                <w:rFonts w:hint="eastAsia"/>
                <w:lang w:val="en-US" w:eastAsia="zh-CN" w:bidi="ar"/>
              </w:rPr>
            </w:rPrChange>
          </w:rPr>
          <w:t>模糊，</w:t>
        </w:r>
      </w:ins>
      <w:ins w:id="783" w:author="$$$" w:date="2022-02-10T16:08:44Z">
        <w:r>
          <w:rPr>
            <w:rFonts w:hint="eastAsia"/>
            <w:b/>
            <w:bCs/>
            <w:lang w:val="en-US" w:eastAsia="zh-CN" w:bidi="ar"/>
            <w:rPrChange w:id="784" w:author="$$$" w:date="2022-02-10T18:19:16Z">
              <w:rPr>
                <w:rFonts w:hint="eastAsia"/>
                <w:lang w:val="en-US" w:eastAsia="zh-CN" w:bidi="ar"/>
              </w:rPr>
            </w:rPrChange>
          </w:rPr>
          <w:t>不能</w:t>
        </w:r>
      </w:ins>
      <w:ins w:id="785" w:author="$$$" w:date="2022-02-10T16:08:45Z">
        <w:r>
          <w:rPr>
            <w:rFonts w:hint="eastAsia"/>
            <w:b/>
            <w:bCs/>
            <w:lang w:val="en-US" w:eastAsia="zh-CN" w:bidi="ar"/>
            <w:rPrChange w:id="786" w:author="$$$" w:date="2022-02-10T18:19:16Z">
              <w:rPr>
                <w:rFonts w:hint="eastAsia"/>
                <w:lang w:val="en-US" w:eastAsia="zh-CN" w:bidi="ar"/>
              </w:rPr>
            </w:rPrChange>
          </w:rPr>
          <w:t>判断</w:t>
        </w:r>
      </w:ins>
      <w:ins w:id="787" w:author="$$$" w:date="2022-02-10T16:08:46Z">
        <w:r>
          <w:rPr>
            <w:rFonts w:hint="eastAsia"/>
            <w:b/>
            <w:bCs/>
            <w:lang w:val="en-US" w:eastAsia="zh-CN" w:bidi="ar"/>
            <w:rPrChange w:id="788" w:author="$$$" w:date="2022-02-10T18:19:16Z">
              <w:rPr>
                <w:rFonts w:hint="eastAsia"/>
                <w:lang w:val="en-US" w:eastAsia="zh-CN" w:bidi="ar"/>
              </w:rPr>
            </w:rPrChange>
          </w:rPr>
          <w:t>任何</w:t>
        </w:r>
      </w:ins>
      <w:ins w:id="789" w:author="$$$" w:date="2022-02-10T16:08:47Z">
        <w:r>
          <w:rPr>
            <w:rFonts w:hint="eastAsia"/>
            <w:b/>
            <w:bCs/>
            <w:lang w:val="en-US" w:eastAsia="zh-CN" w:bidi="ar"/>
            <w:rPrChange w:id="790" w:author="$$$" w:date="2022-02-10T18:19:16Z">
              <w:rPr>
                <w:rFonts w:hint="eastAsia"/>
                <w:lang w:val="en-US" w:eastAsia="zh-CN" w:bidi="ar"/>
              </w:rPr>
            </w:rPrChange>
          </w:rPr>
          <w:t>东西</w:t>
        </w:r>
      </w:ins>
    </w:p>
    <w:p>
      <w:pPr>
        <w:widowControl/>
        <w:numPr>
          <w:ilvl w:val="0"/>
          <w:numId w:val="4"/>
        </w:numPr>
        <w:tabs>
          <w:tab w:val="clear" w:pos="420"/>
        </w:tabs>
        <w:ind w:left="845" w:hanging="425" w:firstLineChars="0"/>
        <w:jc w:val="left"/>
        <w:rPr>
          <w:ins w:id="791" w:author="$$$" w:date="2022-02-10T16:13:12Z"/>
          <w:rFonts w:hint="default" w:eastAsiaTheme="minorEastAsia"/>
          <w:lang w:eastAsia="zh-CN" w:bidi="ar"/>
        </w:rPr>
      </w:pPr>
      <w:ins w:id="792" w:author="$$$" w:date="2022-02-10T15:57:59Z">
        <w:r>
          <w:rPr>
            <w:rFonts w:hint="eastAsia"/>
            <w:lang w:val="en-US" w:eastAsia="zh-CN" w:bidi="ar"/>
          </w:rPr>
          <w:t>others</w:t>
        </w:r>
      </w:ins>
      <w:ins w:id="793" w:author="$$$" w:date="2022-02-10T16:08:52Z">
        <w:r>
          <w:rPr>
            <w:rFonts w:hint="eastAsia"/>
            <w:lang w:val="en-US" w:eastAsia="zh-CN" w:bidi="ar"/>
          </w:rPr>
          <w:t>| 不满足第一和第二优先级情况下，</w:t>
        </w:r>
      </w:ins>
      <w:ins w:id="794" w:author="$$$" w:date="2022-02-10T16:09:00Z">
        <w:r>
          <w:rPr>
            <w:rFonts w:hint="eastAsia"/>
            <w:b/>
            <w:bCs/>
            <w:lang w:val="en-US" w:eastAsia="zh-CN" w:bidi="ar"/>
            <w:rPrChange w:id="795" w:author="$$$" w:date="2022-02-10T18:19:20Z">
              <w:rPr>
                <w:rFonts w:hint="eastAsia"/>
                <w:lang w:val="en-US" w:eastAsia="zh-CN" w:bidi="ar"/>
              </w:rPr>
            </w:rPrChange>
          </w:rPr>
          <w:t>不满足</w:t>
        </w:r>
      </w:ins>
      <w:ins w:id="796" w:author="$$$" w:date="2022-02-10T16:09:01Z">
        <w:r>
          <w:rPr>
            <w:rFonts w:hint="eastAsia"/>
            <w:b/>
            <w:bCs/>
            <w:lang w:val="en-US" w:eastAsia="zh-CN" w:bidi="ar"/>
            <w:rPrChange w:id="797" w:author="$$$" w:date="2022-02-10T18:19:20Z">
              <w:rPr>
                <w:rFonts w:hint="eastAsia"/>
                <w:lang w:val="en-US" w:eastAsia="zh-CN" w:bidi="ar"/>
              </w:rPr>
            </w:rPrChange>
          </w:rPr>
          <w:t>上述</w:t>
        </w:r>
      </w:ins>
      <w:ins w:id="798" w:author="$$$" w:date="2022-02-10T16:09:02Z">
        <w:r>
          <w:rPr>
            <w:rFonts w:hint="eastAsia"/>
            <w:b/>
            <w:bCs/>
            <w:lang w:val="en-US" w:eastAsia="zh-CN" w:bidi="ar"/>
            <w:rPrChange w:id="799" w:author="$$$" w:date="2022-02-10T18:19:20Z">
              <w:rPr>
                <w:rFonts w:hint="eastAsia"/>
                <w:lang w:val="en-US" w:eastAsia="zh-CN" w:bidi="ar"/>
              </w:rPr>
            </w:rPrChange>
          </w:rPr>
          <w:t>任何</w:t>
        </w:r>
      </w:ins>
      <w:ins w:id="800" w:author="$$$" w:date="2022-02-10T16:09:03Z">
        <w:r>
          <w:rPr>
            <w:rFonts w:hint="eastAsia"/>
            <w:b/>
            <w:bCs/>
            <w:lang w:val="en-US" w:eastAsia="zh-CN" w:bidi="ar"/>
            <w:rPrChange w:id="801" w:author="$$$" w:date="2022-02-10T18:19:20Z">
              <w:rPr>
                <w:rFonts w:hint="eastAsia"/>
                <w:lang w:val="en-US" w:eastAsia="zh-CN" w:bidi="ar"/>
              </w:rPr>
            </w:rPrChange>
          </w:rPr>
          <w:t>情况</w:t>
        </w:r>
      </w:ins>
    </w:p>
    <w:p>
      <w:pPr>
        <w:widowControl/>
        <w:numPr>
          <w:ilvl w:val="-1"/>
          <w:numId w:val="0"/>
        </w:numPr>
        <w:ind w:left="0" w:firstLine="0" w:firstLineChars="0"/>
        <w:jc w:val="left"/>
        <w:rPr>
          <w:ins w:id="803" w:author="$$$" w:date="2022-02-10T16:13:14Z"/>
          <w:rFonts w:hint="eastAsia"/>
          <w:lang w:val="en-US" w:eastAsia="zh-CN" w:bidi="ar"/>
        </w:rPr>
        <w:pPrChange w:id="802" w:author="$$$" w:date="2022-02-10T18:19:33Z">
          <w:pPr>
            <w:widowControl/>
            <w:numPr>
              <w:ilvl w:val="-1"/>
              <w:numId w:val="0"/>
            </w:numPr>
            <w:ind w:left="420" w:firstLine="0" w:firstLineChars="0"/>
            <w:jc w:val="left"/>
          </w:pPr>
        </w:pPrChange>
      </w:pPr>
    </w:p>
    <w:p>
      <w:pPr>
        <w:numPr>
          <w:ilvl w:val="1"/>
          <w:numId w:val="1"/>
        </w:numPr>
        <w:bidi w:val="0"/>
        <w:rPr>
          <w:ins w:id="805" w:author="$$$" w:date="2022-02-10T18:27:16Z"/>
          <w:rFonts w:hint="default"/>
          <w:lang w:val="en-US" w:eastAsia="zh-CN"/>
        </w:rPr>
        <w:pPrChange w:id="804" w:author="$$$" w:date="2022-02-10T18:27:16Z">
          <w:pPr>
            <w:pStyle w:val="3"/>
            <w:numPr>
              <w:ilvl w:val="1"/>
              <w:numId w:val="1"/>
            </w:numPr>
            <w:bidi w:val="0"/>
          </w:pPr>
        </w:pPrChange>
      </w:pPr>
      <w:ins w:id="806" w:author="$$$" w:date="2022-02-10T18:27:16Z">
        <w:r>
          <w:rPr>
            <w:rFonts w:hint="default"/>
            <w:lang w:val="en-US" w:eastAsia="zh-CN"/>
          </w:rPr>
          <w:br w:type="page"/>
        </w:r>
      </w:ins>
    </w:p>
    <w:p>
      <w:pPr>
        <w:pStyle w:val="3"/>
        <w:numPr>
          <w:ilvl w:val="1"/>
          <w:numId w:val="1"/>
        </w:numPr>
        <w:bidi w:val="0"/>
        <w:rPr>
          <w:ins w:id="808" w:author="$$$" w:date="2022-02-10T16:14:01Z"/>
          <w:rFonts w:hint="eastAsia"/>
          <w:lang w:val="en-US" w:eastAsia="zh-CN"/>
        </w:rPr>
        <w:pPrChange w:id="807" w:author="$$$" w:date="2022-02-10T18:25:51Z">
          <w:pPr>
            <w:pStyle w:val="3"/>
            <w:numPr>
              <w:ilvl w:val="1"/>
              <w:numId w:val="1"/>
            </w:numPr>
            <w:bidi w:val="0"/>
          </w:pPr>
        </w:pPrChange>
      </w:pPr>
      <w:ins w:id="809" w:author="$$$" w:date="2022-02-10T16:13:54Z">
        <w:r>
          <w:rPr>
            <w:rFonts w:hint="default"/>
            <w:lang w:val="en-US" w:eastAsia="zh-CN"/>
          </w:rPr>
          <w:t>CrossLook_Door</w:t>
        </w:r>
      </w:ins>
      <w:ins w:id="810" w:author="$$$" w:date="2022-02-10T16:13:54Z">
        <w:r>
          <w:rPr>
            <w:rFonts w:hint="eastAsia"/>
            <w:lang w:val="en-US" w:eastAsia="zh-CN"/>
          </w:rPr>
          <w:t xml:space="preserve"> （交叉视角_门）</w:t>
        </w:r>
      </w:ins>
    </w:p>
    <w:p>
      <w:pPr>
        <w:widowControl/>
        <w:numPr>
          <w:ilvl w:val="0"/>
          <w:numId w:val="5"/>
        </w:numPr>
        <w:ind w:left="420"/>
        <w:jc w:val="left"/>
        <w:rPr>
          <w:ins w:id="811" w:author="$$$" w:date="2022-02-10T16:14:27Z"/>
          <w:rFonts w:hint="eastAsia"/>
          <w:lang w:val="en-US" w:eastAsia="zh-CN"/>
        </w:rPr>
      </w:pPr>
      <w:ins w:id="812" w:author="$$$" w:date="2022-02-10T16:14:27Z">
        <w:r>
          <w:rPr>
            <w:rFonts w:hint="eastAsia"/>
            <w:lang w:val="en-US" w:eastAsia="zh-CN"/>
          </w:rPr>
          <w:t xml:space="preserve">图片中能肉眼看出是望向另一个或多个房间，只要其中有门，那就是crosslook_door. </w:t>
        </w:r>
      </w:ins>
    </w:p>
    <w:p>
      <w:pPr>
        <w:numPr>
          <w:ilvl w:val="0"/>
          <w:numId w:val="0"/>
        </w:numPr>
        <w:ind w:firstLine="420"/>
        <w:rPr>
          <w:ins w:id="813" w:author="$$$" w:date="2022-02-10T16:14:27Z"/>
          <w:rFonts w:hint="default"/>
          <w:lang w:val="en-US" w:eastAsia="zh-CN"/>
        </w:rPr>
      </w:pPr>
      <w:ins w:id="814" w:author="$$$" w:date="2022-02-10T16:14:27Z">
        <w:r>
          <w:rPr>
            <w:rFonts w:hint="eastAsia"/>
            <w:lang w:val="en-US" w:eastAsia="zh-CN"/>
          </w:rPr>
          <w:t>NOTE: 不管门是开还是关，只要能看到门，就一律分为CrossLook_Door（即使其他特征也很明显比如能看到床，知道是卧室，但是出现了门就分为该类）。 不管是望向了几个区域，只要图中出现门&gt;=1次，就分为该类。</w:t>
        </w:r>
      </w:ins>
    </w:p>
    <w:p>
      <w:pPr>
        <w:rPr>
          <w:ins w:id="815" w:author="$$$" w:date="2022-02-10T16:14:27Z"/>
          <w:rFonts w:hint="default"/>
          <w:lang w:val="en-US" w:eastAsia="zh-CN"/>
        </w:rPr>
      </w:pPr>
      <w:ins w:id="816" w:author="$$$" w:date="2022-02-10T16:14:27Z">
        <w:r>
          <w:rPr/>
          <w:drawing>
            <wp:inline distT="0" distB="0" distL="114300" distR="114300">
              <wp:extent cx="3751580" cy="1824355"/>
              <wp:effectExtent l="0" t="0" r="1270" b="444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9"/>
                      <a:stretch>
                        <a:fillRect/>
                      </a:stretch>
                    </pic:blipFill>
                    <pic:spPr>
                      <a:xfrm>
                        <a:off x="0" y="0"/>
                        <a:ext cx="3751580" cy="1824355"/>
                      </a:xfrm>
                      <a:prstGeom prst="rect">
                        <a:avLst/>
                      </a:prstGeom>
                      <a:noFill/>
                      <a:ln>
                        <a:noFill/>
                      </a:ln>
                    </pic:spPr>
                  </pic:pic>
                </a:graphicData>
              </a:graphic>
            </wp:inline>
          </w:drawing>
        </w:r>
      </w:ins>
      <w:ins w:id="818" w:author="$$$" w:date="2022-02-10T16:14:27Z">
        <w:r>
          <w:rPr/>
          <w:drawing>
            <wp:inline distT="0" distB="0" distL="114300" distR="114300">
              <wp:extent cx="3773170" cy="1832610"/>
              <wp:effectExtent l="0" t="0" r="17780" b="15240"/>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10"/>
                      <a:stretch>
                        <a:fillRect/>
                      </a:stretch>
                    </pic:blipFill>
                    <pic:spPr>
                      <a:xfrm>
                        <a:off x="0" y="0"/>
                        <a:ext cx="3773170" cy="1832610"/>
                      </a:xfrm>
                      <a:prstGeom prst="rect">
                        <a:avLst/>
                      </a:prstGeom>
                      <a:noFill/>
                      <a:ln>
                        <a:noFill/>
                      </a:ln>
                    </pic:spPr>
                  </pic:pic>
                </a:graphicData>
              </a:graphic>
            </wp:inline>
          </w:drawing>
        </w:r>
      </w:ins>
    </w:p>
    <w:p>
      <w:pPr>
        <w:rPr>
          <w:ins w:id="820" w:author="$$$" w:date="2022-02-10T16:14:27Z"/>
          <w:rFonts w:hint="default"/>
          <w:lang w:val="en-US" w:eastAsia="zh-CN"/>
        </w:rPr>
      </w:pPr>
      <w:ins w:id="821" w:author="$$$" w:date="2022-02-10T16:14:27Z">
        <w:r>
          <w:rPr/>
          <w:drawing>
            <wp:inline distT="0" distB="0" distL="114300" distR="114300">
              <wp:extent cx="3808095" cy="1814830"/>
              <wp:effectExtent l="0" t="0" r="1905" b="1397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11"/>
                      <a:stretch>
                        <a:fillRect/>
                      </a:stretch>
                    </pic:blipFill>
                    <pic:spPr>
                      <a:xfrm>
                        <a:off x="0" y="0"/>
                        <a:ext cx="3808095" cy="1814830"/>
                      </a:xfrm>
                      <a:prstGeom prst="rect">
                        <a:avLst/>
                      </a:prstGeom>
                      <a:noFill/>
                      <a:ln>
                        <a:noFill/>
                      </a:ln>
                    </pic:spPr>
                  </pic:pic>
                </a:graphicData>
              </a:graphic>
            </wp:inline>
          </w:drawing>
        </w:r>
      </w:ins>
    </w:p>
    <w:p>
      <w:pPr>
        <w:rPr>
          <w:ins w:id="823" w:author="$$$" w:date="2022-02-10T16:14:27Z"/>
          <w:rFonts w:hint="default"/>
          <w:lang w:val="en-US" w:eastAsia="zh-CN"/>
        </w:rPr>
      </w:pPr>
      <w:ins w:id="824" w:author="$$$" w:date="2022-02-10T16:14:27Z">
        <w:r>
          <w:rPr/>
          <w:drawing>
            <wp:inline distT="0" distB="0" distL="114300" distR="114300">
              <wp:extent cx="3682365" cy="1988185"/>
              <wp:effectExtent l="0" t="0" r="13335" b="1206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2"/>
                      <a:stretch>
                        <a:fillRect/>
                      </a:stretch>
                    </pic:blipFill>
                    <pic:spPr>
                      <a:xfrm>
                        <a:off x="0" y="0"/>
                        <a:ext cx="3682365" cy="1988185"/>
                      </a:xfrm>
                      <a:prstGeom prst="rect">
                        <a:avLst/>
                      </a:prstGeom>
                      <a:noFill/>
                      <a:ln>
                        <a:noFill/>
                      </a:ln>
                    </pic:spPr>
                  </pic:pic>
                </a:graphicData>
              </a:graphic>
            </wp:inline>
          </w:drawing>
        </w:r>
      </w:ins>
      <w:ins w:id="826" w:author="$$$" w:date="2022-02-10T16:15:31Z">
        <w:r>
          <w:rPr/>
          <w:drawing>
            <wp:inline distT="0" distB="0" distL="114300" distR="114300">
              <wp:extent cx="3703955" cy="1925320"/>
              <wp:effectExtent l="0" t="0" r="10795" b="1778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3"/>
                      <a:stretch>
                        <a:fillRect/>
                      </a:stretch>
                    </pic:blipFill>
                    <pic:spPr>
                      <a:xfrm>
                        <a:off x="0" y="0"/>
                        <a:ext cx="3703955" cy="1925320"/>
                      </a:xfrm>
                      <a:prstGeom prst="rect">
                        <a:avLst/>
                      </a:prstGeom>
                      <a:noFill/>
                      <a:ln>
                        <a:noFill/>
                      </a:ln>
                    </pic:spPr>
                  </pic:pic>
                </a:graphicData>
              </a:graphic>
            </wp:inline>
          </w:drawing>
        </w:r>
      </w:ins>
    </w:p>
    <w:p>
      <w:pPr>
        <w:rPr>
          <w:ins w:id="828" w:author="$$$" w:date="2022-02-10T16:14:27Z"/>
          <w:rFonts w:hint="default"/>
          <w:lang w:val="en-US" w:eastAsia="zh-CN"/>
        </w:rPr>
      </w:pPr>
      <w:ins w:id="829" w:author="$$$" w:date="2022-02-10T16:14:27Z">
        <w:r>
          <w:rPr/>
          <w:drawing>
            <wp:inline distT="0" distB="0" distL="114300" distR="114300">
              <wp:extent cx="3754755" cy="1980565"/>
              <wp:effectExtent l="0" t="0" r="17145" b="635"/>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4"/>
                      <a:stretch>
                        <a:fillRect/>
                      </a:stretch>
                    </pic:blipFill>
                    <pic:spPr>
                      <a:xfrm>
                        <a:off x="0" y="0"/>
                        <a:ext cx="3754755" cy="1980565"/>
                      </a:xfrm>
                      <a:prstGeom prst="rect">
                        <a:avLst/>
                      </a:prstGeom>
                      <a:noFill/>
                      <a:ln>
                        <a:noFill/>
                      </a:ln>
                    </pic:spPr>
                  </pic:pic>
                </a:graphicData>
              </a:graphic>
            </wp:inline>
          </w:drawing>
        </w:r>
      </w:ins>
    </w:p>
    <w:p>
      <w:pPr>
        <w:rPr>
          <w:ins w:id="831" w:author="$$$" w:date="2022-02-10T16:14:27Z"/>
          <w:rFonts w:hint="default"/>
          <w:lang w:val="en-US" w:eastAsia="zh-CN"/>
        </w:rPr>
      </w:pPr>
      <w:ins w:id="832" w:author="$$$" w:date="2022-02-10T16:20:05Z">
        <w:r>
          <w:rPr/>
          <w:drawing>
            <wp:inline distT="0" distB="0" distL="114300" distR="114300">
              <wp:extent cx="3773170" cy="2094230"/>
              <wp:effectExtent l="0" t="0" r="17780" b="127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5"/>
                      <a:stretch>
                        <a:fillRect/>
                      </a:stretch>
                    </pic:blipFill>
                    <pic:spPr>
                      <a:xfrm>
                        <a:off x="0" y="0"/>
                        <a:ext cx="3773170" cy="2094230"/>
                      </a:xfrm>
                      <a:prstGeom prst="rect">
                        <a:avLst/>
                      </a:prstGeom>
                      <a:noFill/>
                      <a:ln>
                        <a:noFill/>
                      </a:ln>
                    </pic:spPr>
                  </pic:pic>
                </a:graphicData>
              </a:graphic>
            </wp:inline>
          </w:drawing>
        </w:r>
      </w:ins>
    </w:p>
    <w:p>
      <w:pPr>
        <w:rPr>
          <w:ins w:id="834" w:author="$$$" w:date="2022-02-10T16:36:28Z"/>
        </w:rPr>
      </w:pPr>
      <w:ins w:id="835" w:author="$$$" w:date="2022-02-10T16:14:27Z">
        <w:r>
          <w:rPr/>
          <w:drawing>
            <wp:inline distT="0" distB="0" distL="114300" distR="114300">
              <wp:extent cx="3916680" cy="1901825"/>
              <wp:effectExtent l="0" t="0" r="7620" b="3175"/>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16"/>
                      <a:stretch>
                        <a:fillRect/>
                      </a:stretch>
                    </pic:blipFill>
                    <pic:spPr>
                      <a:xfrm>
                        <a:off x="0" y="0"/>
                        <a:ext cx="3916680" cy="1901825"/>
                      </a:xfrm>
                      <a:prstGeom prst="rect">
                        <a:avLst/>
                      </a:prstGeom>
                      <a:noFill/>
                      <a:ln>
                        <a:noFill/>
                      </a:ln>
                    </pic:spPr>
                  </pic:pic>
                </a:graphicData>
              </a:graphic>
            </wp:inline>
          </w:drawing>
        </w:r>
      </w:ins>
      <w:ins w:id="837" w:author="$$$" w:date="2022-02-10T16:14:27Z">
        <w:r>
          <w:rPr/>
          <w:drawing>
            <wp:inline distT="0" distB="0" distL="114300" distR="114300">
              <wp:extent cx="3869055" cy="2166620"/>
              <wp:effectExtent l="0" t="0" r="17145" b="5080"/>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17"/>
                      <a:stretch>
                        <a:fillRect/>
                      </a:stretch>
                    </pic:blipFill>
                    <pic:spPr>
                      <a:xfrm>
                        <a:off x="0" y="0"/>
                        <a:ext cx="3869055" cy="2166620"/>
                      </a:xfrm>
                      <a:prstGeom prst="rect">
                        <a:avLst/>
                      </a:prstGeom>
                      <a:noFill/>
                      <a:ln>
                        <a:noFill/>
                      </a:ln>
                    </pic:spPr>
                  </pic:pic>
                </a:graphicData>
              </a:graphic>
            </wp:inline>
          </w:drawing>
        </w:r>
      </w:ins>
    </w:p>
    <w:p>
      <w:pPr>
        <w:rPr>
          <w:ins w:id="839" w:author="$$$" w:date="2022-02-10T16:14:27Z"/>
          <w:rFonts w:hint="default"/>
          <w:lang w:val="en-US" w:eastAsia="zh-CN"/>
        </w:rPr>
      </w:pPr>
      <w:ins w:id="840" w:author="$$$" w:date="2022-02-10T16:36:28Z">
        <w:r>
          <w:rPr/>
          <w:drawing>
            <wp:inline distT="0" distB="0" distL="0" distR="0">
              <wp:extent cx="2797175" cy="209677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flipH="1">
                        <a:off x="0" y="0"/>
                        <a:ext cx="2821329" cy="2115061"/>
                      </a:xfrm>
                      <a:prstGeom prst="rect">
                        <a:avLst/>
                      </a:prstGeom>
                      <a:noFill/>
                      <a:ln>
                        <a:noFill/>
                      </a:ln>
                    </pic:spPr>
                  </pic:pic>
                </a:graphicData>
              </a:graphic>
            </wp:inline>
          </w:drawing>
        </w:r>
      </w:ins>
    </w:p>
    <w:p>
      <w:pPr>
        <w:rPr>
          <w:ins w:id="842" w:author="$$$" w:date="2022-02-10T16:16:59Z"/>
          <w:rFonts w:hint="eastAsia"/>
          <w:b/>
          <w:bCs/>
          <w:color w:val="FF0000"/>
          <w:lang w:val="en-US" w:eastAsia="zh-CN"/>
        </w:rPr>
      </w:pPr>
      <w:ins w:id="843" w:author="$$$" w:date="2022-02-10T16:16:59Z">
        <w:r>
          <w:rPr>
            <w:rFonts w:hint="eastAsia"/>
            <w:b/>
            <w:bCs/>
            <w:color w:val="FF0000"/>
            <w:lang w:val="en-US" w:eastAsia="zh-CN"/>
          </w:rPr>
          <w:t>特别注意：有些图片中门的位置很小，会忽视，要注意仔细发现门的位置，只要有门就分为上述类别。</w:t>
        </w:r>
      </w:ins>
    </w:p>
    <w:p>
      <w:pPr>
        <w:rPr>
          <w:ins w:id="844" w:author="$$$" w:date="2022-02-10T16:16:59Z"/>
          <w:rFonts w:hint="default"/>
          <w:b/>
          <w:bCs/>
          <w:color w:val="FF0000"/>
          <w:lang w:val="en-US" w:eastAsia="zh-CN"/>
        </w:rPr>
      </w:pPr>
      <w:ins w:id="845" w:author="$$$" w:date="2022-02-10T16:16:59Z">
        <w:r>
          <w:rPr>
            <w:rFonts w:hint="eastAsia"/>
            <w:b/>
            <w:bCs/>
            <w:color w:val="FF0000"/>
            <w:lang w:val="en-US" w:eastAsia="zh-CN"/>
          </w:rPr>
          <w:t xml:space="preserve">比如下图：（其实有一个小门，能看到就要分类为others --- CrossLook_Door），若实在没看清门，但可以看到明显开放区域，也是一个方向望向另一个方向，但是没有明显门框，一个方向望向另一个区域，无明显门或门框，也应该被分类为 others --- CrossLook_DoorFrame. </w:t>
        </w:r>
      </w:ins>
    </w:p>
    <w:p>
      <w:pPr>
        <w:rPr>
          <w:ins w:id="846" w:author="$$$" w:date="2022-02-10T16:16:59Z"/>
          <w:rFonts w:hint="default"/>
          <w:lang w:val="en-US" w:eastAsia="zh-CN"/>
        </w:rPr>
      </w:pPr>
      <w:ins w:id="847" w:author="$$$" w:date="2022-02-10T16:17:05Z">
        <w:r>
          <w:rPr/>
          <w:drawing>
            <wp:inline distT="0" distB="0" distL="114300" distR="114300">
              <wp:extent cx="3848100" cy="2172970"/>
              <wp:effectExtent l="0" t="0" r="0" b="17780"/>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19"/>
                      <a:stretch>
                        <a:fillRect/>
                      </a:stretch>
                    </pic:blipFill>
                    <pic:spPr>
                      <a:xfrm>
                        <a:off x="0" y="0"/>
                        <a:ext cx="3848100" cy="2172970"/>
                      </a:xfrm>
                      <a:prstGeom prst="rect">
                        <a:avLst/>
                      </a:prstGeom>
                      <a:noFill/>
                      <a:ln>
                        <a:noFill/>
                      </a:ln>
                    </pic:spPr>
                  </pic:pic>
                </a:graphicData>
              </a:graphic>
            </wp:inline>
          </w:drawing>
        </w:r>
      </w:ins>
      <w:ins w:id="849" w:author="$$$" w:date="2022-02-10T16:16:59Z">
        <w:r>
          <w:rPr/>
          <w:drawing>
            <wp:inline distT="0" distB="0" distL="114300" distR="114300">
              <wp:extent cx="3901440" cy="2174240"/>
              <wp:effectExtent l="0" t="0" r="3810" b="1651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20"/>
                      <a:stretch>
                        <a:fillRect/>
                      </a:stretch>
                    </pic:blipFill>
                    <pic:spPr>
                      <a:xfrm>
                        <a:off x="0" y="0"/>
                        <a:ext cx="3901440" cy="2174240"/>
                      </a:xfrm>
                      <a:prstGeom prst="rect">
                        <a:avLst/>
                      </a:prstGeom>
                      <a:noFill/>
                      <a:ln>
                        <a:noFill/>
                      </a:ln>
                    </pic:spPr>
                  </pic:pic>
                </a:graphicData>
              </a:graphic>
            </wp:inline>
          </w:drawing>
        </w:r>
      </w:ins>
    </w:p>
    <w:p>
      <w:pPr>
        <w:rPr>
          <w:ins w:id="851" w:author="$$$" w:date="2022-02-10T16:16:59Z"/>
          <w:rFonts w:hint="default"/>
          <w:lang w:val="en-US" w:eastAsia="zh-CN"/>
        </w:rPr>
      </w:pPr>
    </w:p>
    <w:p>
      <w:pPr>
        <w:numPr>
          <w:ilvl w:val="1"/>
          <w:numId w:val="1"/>
        </w:numPr>
        <w:bidi w:val="0"/>
        <w:rPr>
          <w:ins w:id="853" w:author="$$$" w:date="2022-02-10T18:27:21Z"/>
          <w:rFonts w:hint="default"/>
          <w:lang w:val="en-US" w:eastAsia="zh-CN" w:bidi="ar"/>
        </w:rPr>
        <w:pPrChange w:id="852" w:author="$$$" w:date="2022-02-10T18:27:21Z">
          <w:pPr>
            <w:pStyle w:val="3"/>
            <w:numPr>
              <w:ilvl w:val="1"/>
              <w:numId w:val="1"/>
            </w:numPr>
            <w:bidi w:val="0"/>
          </w:pPr>
        </w:pPrChange>
      </w:pPr>
      <w:ins w:id="854" w:author="$$$" w:date="2022-02-10T18:27:21Z">
        <w:r>
          <w:rPr>
            <w:rFonts w:hint="default"/>
            <w:lang w:val="en-US" w:eastAsia="zh-CN" w:bidi="ar"/>
          </w:rPr>
          <w:br w:type="page"/>
        </w:r>
      </w:ins>
    </w:p>
    <w:p>
      <w:pPr>
        <w:pStyle w:val="3"/>
        <w:numPr>
          <w:ilvl w:val="-1"/>
          <w:numId w:val="0"/>
        </w:numPr>
        <w:bidi w:val="0"/>
        <w:rPr>
          <w:ins w:id="856" w:author="$$$" w:date="2022-02-10T16:17:40Z"/>
          <w:rFonts w:hint="default"/>
          <w:lang w:val="en-US" w:eastAsia="zh-CN"/>
        </w:rPr>
        <w:pPrChange w:id="855" w:author="$$$" w:date="2022-02-10T18:26:02Z">
          <w:pPr>
            <w:pStyle w:val="3"/>
            <w:numPr>
              <w:ilvl w:val="1"/>
              <w:numId w:val="1"/>
            </w:numPr>
            <w:bidi w:val="0"/>
          </w:pPr>
        </w:pPrChange>
      </w:pPr>
      <w:ins w:id="857" w:author="$$$" w:date="2022-02-10T16:19:32Z">
        <w:r>
          <w:rPr>
            <w:rFonts w:hint="default"/>
            <w:lang w:val="en-US" w:eastAsia="zh-CN" w:bidi="ar"/>
          </w:rPr>
          <w:t>CrossLook_</w:t>
        </w:r>
      </w:ins>
      <w:ins w:id="858" w:author="$$$" w:date="2022-02-10T16:19:32Z">
        <w:r>
          <w:rPr>
            <w:rFonts w:hint="default"/>
            <w:lang w:val="en-US" w:eastAsia="zh-CN" w:bidi="ar"/>
            <w:rPrChange w:id="859" w:author="$$$" w:date="2022-02-10T18:26:02Z">
              <w:rPr>
                <w:rFonts w:hint="default"/>
                <w:lang w:val="en-US" w:eastAsia="zh-CN" w:bidi="ar"/>
              </w:rPr>
            </w:rPrChange>
          </w:rPr>
          <w:t>DoorFrame</w:t>
        </w:r>
      </w:ins>
      <w:ins w:id="861" w:author="$$$" w:date="2022-02-10T16:19:32Z">
        <w:r>
          <w:rPr>
            <w:rFonts w:hint="default"/>
            <w:lang w:val="en-US" w:eastAsia="zh-CN" w:bidi="ar"/>
            <w:rPrChange w:id="862" w:author="$$$" w:date="2022-02-10T18:26:02Z">
              <w:rPr>
                <w:rFonts w:hint="eastAsia"/>
                <w:lang w:val="en-US" w:eastAsia="zh-CN" w:bidi="ar"/>
              </w:rPr>
            </w:rPrChange>
          </w:rPr>
          <w:t xml:space="preserve"> </w:t>
        </w:r>
      </w:ins>
      <w:ins w:id="864" w:author="$$$" w:date="2022-02-10T16:19:32Z">
        <w:r>
          <w:rPr>
            <w:rFonts w:hint="eastAsia"/>
            <w:lang w:val="en-US" w:eastAsia="zh-CN" w:bidi="ar"/>
          </w:rPr>
          <w:t>（交叉视角_门框）</w:t>
        </w:r>
      </w:ins>
    </w:p>
    <w:p>
      <w:pPr>
        <w:numPr>
          <w:ilvl w:val="0"/>
          <w:numId w:val="6"/>
        </w:numPr>
        <w:ind w:left="420" w:leftChars="0" w:firstLine="0" w:firstLineChars="0"/>
        <w:rPr>
          <w:ins w:id="865" w:author="$$$" w:date="2022-02-10T16:17:40Z"/>
          <w:rFonts w:hint="default"/>
          <w:lang w:val="en-US" w:eastAsia="zh-CN"/>
        </w:rPr>
      </w:pPr>
      <w:ins w:id="866" w:author="$$$" w:date="2022-02-10T16:17:40Z">
        <w:r>
          <w:rPr>
            <w:rFonts w:hint="eastAsia"/>
            <w:lang w:val="en-US" w:eastAsia="zh-CN"/>
          </w:rPr>
          <w:t>图片中能肉眼看出是望向另一个或多个房间，但是其中没有门，那就是crosslook_doorframe.</w:t>
        </w:r>
      </w:ins>
      <w:ins w:id="867" w:author="$$$" w:date="2022-02-10T18:03:33Z">
        <w:r>
          <w:rPr>
            <w:rFonts w:hint="eastAsia"/>
            <w:lang w:val="en-US" w:eastAsia="zh-CN"/>
          </w:rPr>
          <w:t>（</w:t>
        </w:r>
      </w:ins>
      <w:ins w:id="868" w:author="$$$" w:date="2022-02-10T18:03:36Z">
        <w:r>
          <w:rPr>
            <w:rFonts w:hint="eastAsia"/>
            <w:b/>
            <w:bCs/>
            <w:lang w:val="en-US" w:eastAsia="zh-CN"/>
            <w:rPrChange w:id="869" w:author="$$$" w:date="2022-02-10T18:03:48Z">
              <w:rPr>
                <w:rFonts w:hint="eastAsia"/>
                <w:lang w:val="en-US" w:eastAsia="zh-CN"/>
              </w:rPr>
            </w:rPrChange>
          </w:rPr>
          <w:t>凡是</w:t>
        </w:r>
      </w:ins>
      <w:ins w:id="870" w:author="$$$" w:date="2022-02-10T18:03:37Z">
        <w:r>
          <w:rPr>
            <w:rFonts w:hint="eastAsia"/>
            <w:b/>
            <w:bCs/>
            <w:lang w:val="en-US" w:eastAsia="zh-CN"/>
            <w:rPrChange w:id="871" w:author="$$$" w:date="2022-02-10T18:03:48Z">
              <w:rPr>
                <w:rFonts w:hint="eastAsia"/>
                <w:lang w:val="en-US" w:eastAsia="zh-CN"/>
              </w:rPr>
            </w:rPrChange>
          </w:rPr>
          <w:t>图片</w:t>
        </w:r>
      </w:ins>
      <w:ins w:id="872" w:author="$$$" w:date="2022-02-10T18:03:39Z">
        <w:r>
          <w:rPr>
            <w:rFonts w:hint="eastAsia"/>
            <w:b/>
            <w:bCs/>
            <w:lang w:val="en-US" w:eastAsia="zh-CN"/>
            <w:rPrChange w:id="873" w:author="$$$" w:date="2022-02-10T18:03:48Z">
              <w:rPr>
                <w:rFonts w:hint="eastAsia"/>
                <w:lang w:val="en-US" w:eastAsia="zh-CN"/>
              </w:rPr>
            </w:rPrChange>
          </w:rPr>
          <w:t>中</w:t>
        </w:r>
      </w:ins>
      <w:ins w:id="874" w:author="$$$" w:date="2022-02-10T18:03:40Z">
        <w:r>
          <w:rPr>
            <w:rFonts w:hint="eastAsia"/>
            <w:b/>
            <w:bCs/>
            <w:lang w:val="en-US" w:eastAsia="zh-CN"/>
            <w:rPrChange w:id="875" w:author="$$$" w:date="2022-02-10T18:03:48Z">
              <w:rPr>
                <w:rFonts w:hint="eastAsia"/>
                <w:lang w:val="en-US" w:eastAsia="zh-CN"/>
              </w:rPr>
            </w:rPrChange>
          </w:rPr>
          <w:t>出现</w:t>
        </w:r>
      </w:ins>
      <w:ins w:id="876" w:author="$$$" w:date="2022-02-10T18:03:42Z">
        <w:r>
          <w:rPr>
            <w:rFonts w:hint="eastAsia"/>
            <w:b/>
            <w:bCs/>
            <w:lang w:val="en-US" w:eastAsia="zh-CN"/>
            <w:rPrChange w:id="877" w:author="$$$" w:date="2022-02-10T18:03:48Z">
              <w:rPr>
                <w:rFonts w:hint="eastAsia"/>
                <w:lang w:val="en-US" w:eastAsia="zh-CN"/>
              </w:rPr>
            </w:rPrChange>
          </w:rPr>
          <w:t>多个场景，</w:t>
        </w:r>
      </w:ins>
      <w:ins w:id="878" w:author="$$$" w:date="2022-02-10T18:03:44Z">
        <w:r>
          <w:rPr>
            <w:rFonts w:hint="eastAsia"/>
            <w:b/>
            <w:bCs/>
            <w:lang w:val="en-US" w:eastAsia="zh-CN"/>
            <w:rPrChange w:id="879" w:author="$$$" w:date="2022-02-10T18:03:48Z">
              <w:rPr>
                <w:rFonts w:hint="eastAsia"/>
                <w:lang w:val="en-US" w:eastAsia="zh-CN"/>
              </w:rPr>
            </w:rPrChange>
          </w:rPr>
          <w:t>并且没有</w:t>
        </w:r>
      </w:ins>
      <w:ins w:id="880" w:author="$$$" w:date="2022-02-10T18:03:45Z">
        <w:r>
          <w:rPr>
            <w:rFonts w:hint="eastAsia"/>
            <w:b/>
            <w:bCs/>
            <w:lang w:val="en-US" w:eastAsia="zh-CN"/>
            <w:rPrChange w:id="881" w:author="$$$" w:date="2022-02-10T18:03:48Z">
              <w:rPr>
                <w:rFonts w:hint="eastAsia"/>
                <w:lang w:val="en-US" w:eastAsia="zh-CN"/>
              </w:rPr>
            </w:rPrChange>
          </w:rPr>
          <w:t>门</w:t>
        </w:r>
      </w:ins>
      <w:ins w:id="882" w:author="$$$" w:date="2022-02-10T18:03:33Z">
        <w:r>
          <w:rPr>
            <w:rFonts w:hint="eastAsia"/>
            <w:lang w:val="en-US" w:eastAsia="zh-CN"/>
          </w:rPr>
          <w:t>）</w:t>
        </w:r>
      </w:ins>
    </w:p>
    <w:p>
      <w:pPr>
        <w:rPr>
          <w:ins w:id="883" w:author="$$$" w:date="2022-02-10T16:17:40Z"/>
          <w:rFonts w:hint="eastAsia" w:asciiTheme="minorHAnsi" w:hAnsiTheme="minorHAnsi" w:eastAsiaTheme="minorEastAsia" w:cstheme="minorBidi"/>
          <w:i w:val="0"/>
          <w:iCs w:val="0"/>
          <w:caps w:val="0"/>
          <w:color w:val="auto"/>
          <w:spacing w:val="0"/>
          <w:kern w:val="2"/>
          <w:sz w:val="21"/>
          <w:szCs w:val="22"/>
          <w:shd w:val="clear" w:color="auto" w:fill="auto"/>
          <w:lang w:val="en-US" w:eastAsia="zh-CN" w:bidi="ar"/>
        </w:rPr>
      </w:pPr>
      <w:ins w:id="884" w:author="$$$" w:date="2022-02-10T16:17:40Z">
        <w:r>
          <w:rPr/>
          <w:drawing>
            <wp:inline distT="0" distB="0" distL="114300" distR="114300">
              <wp:extent cx="4445000" cy="2395855"/>
              <wp:effectExtent l="0" t="0" r="12700" b="4445"/>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21"/>
                      <a:stretch>
                        <a:fillRect/>
                      </a:stretch>
                    </pic:blipFill>
                    <pic:spPr>
                      <a:xfrm>
                        <a:off x="0" y="0"/>
                        <a:ext cx="4445000" cy="2395855"/>
                      </a:xfrm>
                      <a:prstGeom prst="rect">
                        <a:avLst/>
                      </a:prstGeom>
                      <a:noFill/>
                      <a:ln>
                        <a:noFill/>
                      </a:ln>
                    </pic:spPr>
                  </pic:pic>
                </a:graphicData>
              </a:graphic>
            </wp:inline>
          </w:drawing>
        </w:r>
      </w:ins>
    </w:p>
    <w:p>
      <w:pPr>
        <w:rPr>
          <w:ins w:id="886" w:author="$$$" w:date="2022-02-10T16:17:40Z"/>
        </w:rPr>
      </w:pPr>
      <w:ins w:id="887" w:author="$$$" w:date="2022-02-10T16:17:40Z">
        <w:r>
          <w:rPr/>
          <w:drawing>
            <wp:inline distT="0" distB="0" distL="114300" distR="114300">
              <wp:extent cx="4424680" cy="2299970"/>
              <wp:effectExtent l="0" t="0" r="13970" b="5080"/>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22"/>
                      <a:stretch>
                        <a:fillRect/>
                      </a:stretch>
                    </pic:blipFill>
                    <pic:spPr>
                      <a:xfrm>
                        <a:off x="0" y="0"/>
                        <a:ext cx="4424680" cy="2299970"/>
                      </a:xfrm>
                      <a:prstGeom prst="rect">
                        <a:avLst/>
                      </a:prstGeom>
                      <a:noFill/>
                      <a:ln>
                        <a:noFill/>
                      </a:ln>
                    </pic:spPr>
                  </pic:pic>
                </a:graphicData>
              </a:graphic>
            </wp:inline>
          </w:drawing>
        </w:r>
      </w:ins>
    </w:p>
    <w:p>
      <w:pPr>
        <w:rPr>
          <w:ins w:id="889" w:author="$$$" w:date="2022-02-10T16:17:40Z"/>
        </w:rPr>
      </w:pPr>
      <w:ins w:id="890" w:author="$$$" w:date="2022-02-10T16:17:40Z">
        <w:r>
          <w:rPr/>
          <w:drawing>
            <wp:inline distT="0" distB="0" distL="114300" distR="114300">
              <wp:extent cx="4496435" cy="2280285"/>
              <wp:effectExtent l="0" t="0" r="18415" b="5715"/>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23"/>
                      <a:stretch>
                        <a:fillRect/>
                      </a:stretch>
                    </pic:blipFill>
                    <pic:spPr>
                      <a:xfrm>
                        <a:off x="0" y="0"/>
                        <a:ext cx="4496435" cy="2280285"/>
                      </a:xfrm>
                      <a:prstGeom prst="rect">
                        <a:avLst/>
                      </a:prstGeom>
                      <a:noFill/>
                      <a:ln>
                        <a:noFill/>
                      </a:ln>
                    </pic:spPr>
                  </pic:pic>
                </a:graphicData>
              </a:graphic>
            </wp:inline>
          </w:drawing>
        </w:r>
      </w:ins>
    </w:p>
    <w:p>
      <w:pPr>
        <w:rPr>
          <w:ins w:id="892" w:author="$$$" w:date="2022-02-10T16:17:40Z"/>
        </w:rPr>
      </w:pPr>
      <w:ins w:id="893" w:author="$$$" w:date="2022-02-10T16:20:43Z">
        <w:r>
          <w:rPr/>
          <w:drawing>
            <wp:inline distT="0" distB="0" distL="114300" distR="114300">
              <wp:extent cx="4505325" cy="2543810"/>
              <wp:effectExtent l="0" t="0" r="9525" b="889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4"/>
                      <a:stretch>
                        <a:fillRect/>
                      </a:stretch>
                    </pic:blipFill>
                    <pic:spPr>
                      <a:xfrm>
                        <a:off x="0" y="0"/>
                        <a:ext cx="4505325" cy="2543810"/>
                      </a:xfrm>
                      <a:prstGeom prst="rect">
                        <a:avLst/>
                      </a:prstGeom>
                      <a:noFill/>
                      <a:ln>
                        <a:noFill/>
                      </a:ln>
                    </pic:spPr>
                  </pic:pic>
                </a:graphicData>
              </a:graphic>
            </wp:inline>
          </w:drawing>
        </w:r>
      </w:ins>
    </w:p>
    <w:p>
      <w:pPr>
        <w:rPr>
          <w:ins w:id="895" w:author="$$$" w:date="2022-02-10T18:02:17Z"/>
          <w:rFonts w:hint="default"/>
          <w:lang w:val="en-US" w:eastAsia="zh-CN"/>
        </w:rPr>
      </w:pPr>
    </w:p>
    <w:p>
      <w:pPr>
        <w:rPr>
          <w:ins w:id="896" w:author="$$$" w:date="2022-02-10T18:02:15Z"/>
          <w:rFonts w:hint="default"/>
          <w:lang w:val="en-US" w:eastAsia="zh-CN"/>
        </w:rPr>
      </w:pPr>
      <w:ins w:id="897" w:author="$$$" w:date="2022-02-10T18:02:18Z">
        <w:r>
          <w:rPr>
            <w:rFonts w:hint="eastAsia"/>
            <w:lang w:val="en-US" w:eastAsia="zh-CN"/>
          </w:rPr>
          <w:t>下图</w:t>
        </w:r>
      </w:ins>
      <w:ins w:id="898" w:author="$$$" w:date="2022-02-10T18:02:20Z">
        <w:r>
          <w:rPr>
            <w:rFonts w:hint="eastAsia"/>
            <w:lang w:val="en-US" w:eastAsia="zh-CN"/>
          </w:rPr>
          <w:t>要注意，</w:t>
        </w:r>
      </w:ins>
      <w:ins w:id="899" w:author="$$$" w:date="2022-02-10T18:02:21Z">
        <w:r>
          <w:rPr>
            <w:rFonts w:hint="eastAsia"/>
            <w:lang w:val="en-US" w:eastAsia="zh-CN"/>
          </w:rPr>
          <w:t>扫地</w:t>
        </w:r>
      </w:ins>
      <w:ins w:id="900" w:author="$$$" w:date="2022-02-10T18:02:23Z">
        <w:r>
          <w:rPr>
            <w:rFonts w:hint="eastAsia"/>
            <w:lang w:val="en-US" w:eastAsia="zh-CN"/>
          </w:rPr>
          <w:t>机</w:t>
        </w:r>
      </w:ins>
      <w:ins w:id="901" w:author="$$$" w:date="2022-02-10T18:02:24Z">
        <w:r>
          <w:rPr>
            <w:rFonts w:hint="eastAsia"/>
            <w:lang w:val="en-US" w:eastAsia="zh-CN"/>
          </w:rPr>
          <w:t>不是</w:t>
        </w:r>
      </w:ins>
      <w:ins w:id="902" w:author="$$$" w:date="2022-02-10T18:02:25Z">
        <w:r>
          <w:rPr>
            <w:rFonts w:hint="eastAsia"/>
            <w:lang w:val="en-US" w:eastAsia="zh-CN"/>
          </w:rPr>
          <w:t>从一个</w:t>
        </w:r>
      </w:ins>
      <w:ins w:id="903" w:author="$$$" w:date="2022-02-10T18:02:27Z">
        <w:r>
          <w:rPr>
            <w:rFonts w:hint="eastAsia"/>
            <w:lang w:val="en-US" w:eastAsia="zh-CN"/>
          </w:rPr>
          <w:t>房间</w:t>
        </w:r>
      </w:ins>
      <w:ins w:id="904" w:author="$$$" w:date="2022-02-10T18:02:28Z">
        <w:r>
          <w:rPr>
            <w:rFonts w:hint="eastAsia"/>
            <w:lang w:val="en-US" w:eastAsia="zh-CN"/>
          </w:rPr>
          <w:t>望向</w:t>
        </w:r>
      </w:ins>
      <w:ins w:id="905" w:author="$$$" w:date="2022-02-10T18:02:29Z">
        <w:r>
          <w:rPr>
            <w:rFonts w:hint="eastAsia"/>
            <w:lang w:val="en-US" w:eastAsia="zh-CN"/>
          </w:rPr>
          <w:t>另一个</w:t>
        </w:r>
      </w:ins>
      <w:ins w:id="906" w:author="$$$" w:date="2022-02-10T18:02:31Z">
        <w:r>
          <w:rPr>
            <w:rFonts w:hint="eastAsia"/>
            <w:lang w:val="en-US" w:eastAsia="zh-CN"/>
          </w:rPr>
          <w:t>房间，</w:t>
        </w:r>
      </w:ins>
      <w:ins w:id="907" w:author="$$$" w:date="2022-02-10T18:02:33Z">
        <w:r>
          <w:rPr>
            <w:rFonts w:hint="eastAsia"/>
            <w:lang w:val="en-US" w:eastAsia="zh-CN"/>
          </w:rPr>
          <w:t>而是</w:t>
        </w:r>
      </w:ins>
      <w:ins w:id="908" w:author="$$$" w:date="2022-02-10T18:02:34Z">
        <w:r>
          <w:rPr>
            <w:rFonts w:hint="eastAsia"/>
            <w:lang w:val="en-US" w:eastAsia="zh-CN"/>
          </w:rPr>
          <w:t>处于</w:t>
        </w:r>
      </w:ins>
      <w:ins w:id="909" w:author="$$$" w:date="2022-02-10T18:02:38Z">
        <w:r>
          <w:rPr>
            <w:rFonts w:hint="eastAsia"/>
            <w:lang w:val="en-US" w:eastAsia="zh-CN"/>
          </w:rPr>
          <w:t>两个</w:t>
        </w:r>
      </w:ins>
      <w:ins w:id="910" w:author="$$$" w:date="2022-02-10T18:02:40Z">
        <w:r>
          <w:rPr>
            <w:rFonts w:hint="eastAsia"/>
            <w:lang w:val="en-US" w:eastAsia="zh-CN"/>
          </w:rPr>
          <w:t>区域的</w:t>
        </w:r>
      </w:ins>
      <w:ins w:id="911" w:author="$$$" w:date="2022-02-10T18:02:42Z">
        <w:r>
          <w:rPr>
            <w:rFonts w:hint="eastAsia"/>
            <w:lang w:val="en-US" w:eastAsia="zh-CN"/>
          </w:rPr>
          <w:t>交界处，</w:t>
        </w:r>
      </w:ins>
      <w:ins w:id="912" w:author="$$$" w:date="2022-02-10T18:02:48Z">
        <w:r>
          <w:rPr>
            <w:rFonts w:hint="eastAsia"/>
            <w:lang w:val="en-US" w:eastAsia="zh-CN"/>
          </w:rPr>
          <w:t>此类情况</w:t>
        </w:r>
      </w:ins>
      <w:ins w:id="913" w:author="$$$" w:date="2022-02-10T18:02:50Z">
        <w:r>
          <w:rPr>
            <w:rFonts w:hint="eastAsia"/>
            <w:lang w:val="en-US" w:eastAsia="zh-CN"/>
          </w:rPr>
          <w:t>也应该</w:t>
        </w:r>
      </w:ins>
      <w:ins w:id="914" w:author="$$$" w:date="2022-02-10T18:02:52Z">
        <w:r>
          <w:rPr>
            <w:rFonts w:hint="eastAsia"/>
            <w:lang w:val="en-US" w:eastAsia="zh-CN"/>
          </w:rPr>
          <w:t>分类为</w:t>
        </w:r>
      </w:ins>
      <w:ins w:id="915" w:author="$$$" w:date="2022-02-10T18:02:53Z">
        <w:r>
          <w:rPr>
            <w:rFonts w:hint="eastAsia"/>
            <w:lang w:val="en-US" w:eastAsia="zh-CN"/>
          </w:rPr>
          <w:t xml:space="preserve"> </w:t>
        </w:r>
      </w:ins>
      <w:ins w:id="916" w:author="$$$" w:date="2022-02-10T18:02:59Z">
        <w:r>
          <w:rPr>
            <w:rFonts w:hint="default"/>
            <w:lang w:val="en-US" w:eastAsia="zh-CN"/>
          </w:rPr>
          <w:t>CrossLook_DoorFrame</w:t>
        </w:r>
      </w:ins>
      <w:ins w:id="917" w:author="$$$" w:date="2022-02-10T18:02:59Z">
        <w:r>
          <w:rPr>
            <w:rFonts w:hint="eastAsia"/>
            <w:lang w:val="en-US" w:eastAsia="zh-CN"/>
          </w:rPr>
          <w:t xml:space="preserve"> （交叉视角_门框）</w:t>
        </w:r>
      </w:ins>
      <w:ins w:id="918" w:author="$$$" w:date="2022-02-10T18:03:11Z">
        <w:r>
          <w:rPr>
            <w:rFonts w:hint="eastAsia"/>
            <w:lang w:val="en-US" w:eastAsia="zh-CN"/>
          </w:rPr>
          <w:t>。</w:t>
        </w:r>
      </w:ins>
    </w:p>
    <w:p>
      <w:pPr>
        <w:rPr>
          <w:ins w:id="919" w:author="$$$" w:date="2022-02-10T18:02:15Z"/>
          <w:rFonts w:hint="default"/>
          <w:lang w:val="en-US" w:eastAsia="zh-CN"/>
        </w:rPr>
      </w:pPr>
      <w:ins w:id="920" w:author="$$$" w:date="2022-02-10T18:02:15Z">
        <w:r>
          <w:rPr/>
          <w:drawing>
            <wp:inline distT="0" distB="0" distL="114300" distR="114300">
              <wp:extent cx="4364990" cy="2110105"/>
              <wp:effectExtent l="0" t="0" r="16510" b="4445"/>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25"/>
                      <a:stretch>
                        <a:fillRect/>
                      </a:stretch>
                    </pic:blipFill>
                    <pic:spPr>
                      <a:xfrm>
                        <a:off x="0" y="0"/>
                        <a:ext cx="4364990" cy="2110105"/>
                      </a:xfrm>
                      <a:prstGeom prst="rect">
                        <a:avLst/>
                      </a:prstGeom>
                      <a:noFill/>
                      <a:ln>
                        <a:noFill/>
                      </a:ln>
                    </pic:spPr>
                  </pic:pic>
                </a:graphicData>
              </a:graphic>
            </wp:inline>
          </w:drawing>
        </w:r>
      </w:ins>
    </w:p>
    <w:p>
      <w:pPr>
        <w:rPr>
          <w:ins w:id="922" w:author="$$$" w:date="2022-02-10T16:16:59Z"/>
          <w:rFonts w:hint="default"/>
          <w:lang w:val="en-US" w:eastAsia="zh-CN"/>
        </w:rPr>
      </w:pPr>
    </w:p>
    <w:p>
      <w:pPr>
        <w:numPr>
          <w:ilvl w:val="1"/>
          <w:numId w:val="1"/>
        </w:numPr>
        <w:rPr>
          <w:ins w:id="924" w:author="$$$" w:date="2022-02-10T18:27:24Z"/>
          <w:rFonts w:hint="default" w:ascii="Arial" w:hAnsi="Arial" w:eastAsia="黑体" w:cstheme="minorBidi"/>
          <w:i w:val="0"/>
          <w:iCs w:val="0"/>
          <w:caps w:val="0"/>
          <w:spacing w:val="0"/>
          <w:kern w:val="2"/>
          <w:sz w:val="32"/>
          <w:szCs w:val="22"/>
          <w:shd w:val="clear"/>
          <w:lang w:val="en-US" w:eastAsia="zh-CN" w:bidi="ar"/>
        </w:rPr>
        <w:pPrChange w:id="923" w:author="$$$" w:date="2022-02-10T18:27:24Z">
          <w:pPr>
            <w:pStyle w:val="3"/>
            <w:numPr>
              <w:ilvl w:val="1"/>
              <w:numId w:val="1"/>
            </w:numPr>
          </w:pPr>
        </w:pPrChange>
      </w:pPr>
      <w:ins w:id="925" w:author="$$$" w:date="2022-02-10T18:27:24Z">
        <w:r>
          <w:rPr>
            <w:rFonts w:hint="default" w:ascii="Arial" w:hAnsi="Arial" w:eastAsia="黑体" w:cstheme="minorBidi"/>
            <w:i w:val="0"/>
            <w:iCs w:val="0"/>
            <w:caps w:val="0"/>
            <w:spacing w:val="0"/>
            <w:kern w:val="2"/>
            <w:sz w:val="32"/>
            <w:szCs w:val="22"/>
            <w:shd w:val="clear"/>
            <w:lang w:val="en-US" w:eastAsia="zh-CN" w:bidi="ar"/>
          </w:rPr>
          <w:br w:type="page"/>
        </w:r>
      </w:ins>
    </w:p>
    <w:p>
      <w:pPr>
        <w:pStyle w:val="3"/>
        <w:numPr>
          <w:ilvl w:val="-1"/>
          <w:numId w:val="0"/>
        </w:numPr>
        <w:rPr>
          <w:ins w:id="927" w:author="$$$" w:date="2022-02-10T18:03:57Z"/>
          <w:rFonts w:hint="default" w:ascii="Arial" w:hAnsi="Arial" w:eastAsia="黑体" w:cstheme="minorBidi"/>
          <w:i w:val="0"/>
          <w:iCs w:val="0"/>
          <w:caps w:val="0"/>
          <w:spacing w:val="0"/>
          <w:kern w:val="2"/>
          <w:sz w:val="32"/>
          <w:szCs w:val="22"/>
          <w:shd w:val="clear"/>
          <w:lang w:val="en-US" w:eastAsia="zh-CN" w:bidi="ar"/>
        </w:rPr>
        <w:pPrChange w:id="926" w:author="$$$" w:date="2022-02-10T18:26:07Z">
          <w:pPr>
            <w:pStyle w:val="3"/>
            <w:numPr>
              <w:ilvl w:val="1"/>
              <w:numId w:val="1"/>
            </w:numPr>
          </w:pPr>
        </w:pPrChange>
      </w:pPr>
      <w:ins w:id="928" w:author="$$$" w:date="2022-02-10T16:22:23Z">
        <w:r>
          <w:rPr>
            <w:rFonts w:hint="default" w:ascii="Arial" w:hAnsi="Arial" w:eastAsia="黑体" w:cstheme="minorBidi"/>
            <w:i w:val="0"/>
            <w:iCs w:val="0"/>
            <w:caps w:val="0"/>
            <w:spacing w:val="0"/>
            <w:kern w:val="2"/>
            <w:sz w:val="32"/>
            <w:szCs w:val="22"/>
            <w:shd w:val="clear"/>
            <w:lang w:val="en-US" w:eastAsia="zh-CN" w:bidi="ar"/>
          </w:rPr>
          <w:t>bed_</w:t>
        </w:r>
      </w:ins>
      <w:ins w:id="929" w:author="$$$" w:date="2022-02-10T16:22:23Z">
        <w:r>
          <w:rPr>
            <w:rFonts w:hint="default" w:ascii="Arial" w:hAnsi="Arial" w:eastAsia="黑体" w:cstheme="minorBidi"/>
            <w:i w:val="0"/>
            <w:iCs w:val="0"/>
            <w:caps w:val="0"/>
            <w:spacing w:val="0"/>
            <w:kern w:val="2"/>
            <w:sz w:val="32"/>
            <w:szCs w:val="22"/>
            <w:shd w:val="clear"/>
            <w:lang w:val="en-US" w:eastAsia="zh-CN" w:bidi="ar"/>
            <w:rPrChange w:id="930" w:author="$$$" w:date="2022-02-10T18:26:07Z">
              <w:rPr>
                <w:rFonts w:hint="default" w:ascii="Arial" w:hAnsi="Arial" w:eastAsia="黑体" w:cstheme="minorBidi"/>
                <w:i w:val="0"/>
                <w:iCs w:val="0"/>
                <w:caps w:val="0"/>
                <w:spacing w:val="0"/>
                <w:kern w:val="2"/>
                <w:sz w:val="32"/>
                <w:szCs w:val="22"/>
                <w:shd w:val="clear"/>
                <w:lang w:val="en-US" w:eastAsia="zh-CN" w:bidi="ar"/>
              </w:rPr>
            </w:rPrChange>
          </w:rPr>
          <w:t>room</w:t>
        </w:r>
      </w:ins>
      <w:ins w:id="932" w:author="$$$" w:date="2022-02-10T16:22:23Z">
        <w:r>
          <w:rPr>
            <w:rFonts w:hint="default" w:ascii="Arial" w:hAnsi="Arial" w:eastAsia="黑体" w:cstheme="minorBidi"/>
            <w:i w:val="0"/>
            <w:iCs w:val="0"/>
            <w:caps w:val="0"/>
            <w:spacing w:val="0"/>
            <w:kern w:val="2"/>
            <w:sz w:val="32"/>
            <w:szCs w:val="22"/>
            <w:shd w:val="clear"/>
            <w:lang w:val="en-US" w:eastAsia="zh-CN" w:bidi="ar"/>
          </w:rPr>
          <w:t>（卧室）</w:t>
        </w:r>
      </w:ins>
    </w:p>
    <w:p>
      <w:pPr>
        <w:rPr>
          <w:ins w:id="933" w:author="$$$" w:date="2022-02-10T16:34:47Z"/>
          <w:rFonts w:hint="default"/>
          <w:lang w:val="en-US" w:eastAsia="zh-CN"/>
        </w:rPr>
      </w:pPr>
      <w:ins w:id="934" w:author="$$$" w:date="2022-02-10T18:04:00Z">
        <w:r>
          <w:rPr>
            <w:rFonts w:hint="eastAsia"/>
            <w:lang w:val="en-US" w:eastAsia="zh-CN"/>
          </w:rPr>
          <w:t>图片</w:t>
        </w:r>
      </w:ins>
      <w:ins w:id="935" w:author="$$$" w:date="2022-02-10T18:04:02Z">
        <w:r>
          <w:rPr>
            <w:rFonts w:hint="eastAsia"/>
            <w:lang w:val="en-US" w:eastAsia="zh-CN"/>
          </w:rPr>
          <w:t>可以</w:t>
        </w:r>
      </w:ins>
      <w:ins w:id="936" w:author="$$$" w:date="2022-02-10T18:04:11Z">
        <w:r>
          <w:rPr>
            <w:rFonts w:hint="eastAsia"/>
            <w:lang w:val="en-US" w:eastAsia="zh-CN"/>
          </w:rPr>
          <w:t>人为</w:t>
        </w:r>
      </w:ins>
      <w:ins w:id="937" w:author="$$$" w:date="2022-02-10T18:04:13Z">
        <w:r>
          <w:rPr>
            <w:rFonts w:hint="eastAsia"/>
            <w:lang w:val="en-US" w:eastAsia="zh-CN"/>
          </w:rPr>
          <w:t>分</w:t>
        </w:r>
      </w:ins>
      <w:ins w:id="938" w:author="$$$" w:date="2022-02-10T18:04:22Z">
        <w:r>
          <w:rPr>
            <w:rFonts w:hint="eastAsia"/>
            <w:lang w:val="en-US" w:eastAsia="zh-CN"/>
          </w:rPr>
          <w:t>清楚，</w:t>
        </w:r>
      </w:ins>
      <w:ins w:id="939" w:author="$$$" w:date="2022-02-10T18:04:23Z">
        <w:r>
          <w:rPr>
            <w:rFonts w:hint="eastAsia"/>
            <w:lang w:val="en-US" w:eastAsia="zh-CN"/>
          </w:rPr>
          <w:t>比如</w:t>
        </w:r>
      </w:ins>
      <w:ins w:id="940" w:author="$$$" w:date="2022-02-10T18:04:24Z">
        <w:r>
          <w:rPr>
            <w:rFonts w:hint="eastAsia"/>
            <w:lang w:val="en-US" w:eastAsia="zh-CN"/>
          </w:rPr>
          <w:t>有</w:t>
        </w:r>
      </w:ins>
      <w:ins w:id="941" w:author="$$$" w:date="2022-02-10T18:04:26Z">
        <w:r>
          <w:rPr>
            <w:rFonts w:hint="eastAsia"/>
            <w:lang w:val="en-US" w:eastAsia="zh-CN"/>
          </w:rPr>
          <w:t>床</w:t>
        </w:r>
      </w:ins>
      <w:ins w:id="942" w:author="$$$" w:date="2022-02-10T18:04:56Z">
        <w:r>
          <w:rPr>
            <w:rFonts w:hint="eastAsia"/>
            <w:lang w:val="en-US" w:eastAsia="zh-CN"/>
          </w:rPr>
          <w:t>明显的</w:t>
        </w:r>
      </w:ins>
      <w:ins w:id="943" w:author="$$$" w:date="2022-02-10T18:04:58Z">
        <w:r>
          <w:rPr>
            <w:rFonts w:hint="eastAsia"/>
            <w:lang w:val="en-US" w:eastAsia="zh-CN"/>
          </w:rPr>
          <w:t>特征</w:t>
        </w:r>
      </w:ins>
      <w:ins w:id="944" w:author="$$$" w:date="2022-02-10T18:05:00Z">
        <w:r>
          <w:rPr>
            <w:rFonts w:hint="eastAsia"/>
            <w:lang w:val="en-US" w:eastAsia="zh-CN"/>
          </w:rPr>
          <w:t>物品。</w:t>
        </w:r>
      </w:ins>
      <w:ins w:id="945" w:author="$$$" w:date="2022-02-10T18:05:04Z">
        <w:r>
          <w:rPr>
            <w:rFonts w:hint="eastAsia"/>
            <w:b/>
            <w:bCs/>
            <w:lang w:val="en-US" w:eastAsia="zh-CN"/>
            <w:rPrChange w:id="946" w:author="$$$" w:date="2022-02-10T18:05:39Z">
              <w:rPr>
                <w:rFonts w:hint="eastAsia"/>
                <w:lang w:val="en-US" w:eastAsia="zh-CN"/>
              </w:rPr>
            </w:rPrChange>
          </w:rPr>
          <w:t>此处</w:t>
        </w:r>
      </w:ins>
      <w:ins w:id="947" w:author="$$$" w:date="2022-02-10T18:05:05Z">
        <w:r>
          <w:rPr>
            <w:rFonts w:hint="eastAsia"/>
            <w:b/>
            <w:bCs/>
            <w:lang w:val="en-US" w:eastAsia="zh-CN"/>
            <w:rPrChange w:id="948" w:author="$$$" w:date="2022-02-10T18:05:39Z">
              <w:rPr>
                <w:rFonts w:hint="eastAsia"/>
                <w:lang w:val="en-US" w:eastAsia="zh-CN"/>
              </w:rPr>
            </w:rPrChange>
          </w:rPr>
          <w:t>还应该</w:t>
        </w:r>
      </w:ins>
      <w:ins w:id="949" w:author="$$$" w:date="2022-02-10T18:05:06Z">
        <w:r>
          <w:rPr>
            <w:rFonts w:hint="eastAsia"/>
            <w:b/>
            <w:bCs/>
            <w:lang w:val="en-US" w:eastAsia="zh-CN"/>
            <w:rPrChange w:id="950" w:author="$$$" w:date="2022-02-10T18:05:39Z">
              <w:rPr>
                <w:rFonts w:hint="eastAsia"/>
                <w:lang w:val="en-US" w:eastAsia="zh-CN"/>
              </w:rPr>
            </w:rPrChange>
          </w:rPr>
          <w:t>注意</w:t>
        </w:r>
      </w:ins>
      <w:ins w:id="951" w:author="$$$" w:date="2022-02-10T18:05:07Z">
        <w:r>
          <w:rPr>
            <w:rFonts w:hint="eastAsia"/>
            <w:b/>
            <w:bCs/>
            <w:lang w:val="en-US" w:eastAsia="zh-CN"/>
            <w:rPrChange w:id="952" w:author="$$$" w:date="2022-02-10T18:05:39Z">
              <w:rPr>
                <w:rFonts w:hint="eastAsia"/>
                <w:lang w:val="en-US" w:eastAsia="zh-CN"/>
              </w:rPr>
            </w:rPrChange>
          </w:rPr>
          <w:t>：</w:t>
        </w:r>
      </w:ins>
      <w:ins w:id="953" w:author="$$$" w:date="2022-02-10T18:05:08Z">
        <w:r>
          <w:rPr>
            <w:rFonts w:hint="eastAsia"/>
            <w:b/>
            <w:bCs/>
            <w:lang w:val="en-US" w:eastAsia="zh-CN"/>
            <w:rPrChange w:id="954" w:author="$$$" w:date="2022-02-10T18:05:39Z">
              <w:rPr>
                <w:rFonts w:hint="eastAsia"/>
                <w:lang w:val="en-US" w:eastAsia="zh-CN"/>
              </w:rPr>
            </w:rPrChange>
          </w:rPr>
          <w:t>若</w:t>
        </w:r>
      </w:ins>
      <w:ins w:id="955" w:author="$$$" w:date="2022-02-10T18:05:10Z">
        <w:r>
          <w:rPr>
            <w:rFonts w:hint="eastAsia"/>
            <w:b/>
            <w:bCs/>
            <w:lang w:val="en-US" w:eastAsia="zh-CN"/>
            <w:rPrChange w:id="956" w:author="$$$" w:date="2022-02-10T18:05:39Z">
              <w:rPr>
                <w:rFonts w:hint="eastAsia"/>
                <w:lang w:val="en-US" w:eastAsia="zh-CN"/>
              </w:rPr>
            </w:rPrChange>
          </w:rPr>
          <w:t>扫地</w:t>
        </w:r>
      </w:ins>
      <w:ins w:id="957" w:author="$$$" w:date="2022-02-10T18:05:11Z">
        <w:r>
          <w:rPr>
            <w:rFonts w:hint="eastAsia"/>
            <w:b/>
            <w:bCs/>
            <w:lang w:val="en-US" w:eastAsia="zh-CN"/>
            <w:rPrChange w:id="958" w:author="$$$" w:date="2022-02-10T18:05:39Z">
              <w:rPr>
                <w:rFonts w:hint="eastAsia"/>
                <w:lang w:val="en-US" w:eastAsia="zh-CN"/>
              </w:rPr>
            </w:rPrChange>
          </w:rPr>
          <w:t>机</w:t>
        </w:r>
      </w:ins>
      <w:ins w:id="959" w:author="$$$" w:date="2022-02-10T18:05:13Z">
        <w:r>
          <w:rPr>
            <w:rFonts w:hint="eastAsia"/>
            <w:b/>
            <w:bCs/>
            <w:lang w:val="en-US" w:eastAsia="zh-CN"/>
            <w:rPrChange w:id="960" w:author="$$$" w:date="2022-02-10T18:05:39Z">
              <w:rPr>
                <w:rFonts w:hint="eastAsia"/>
                <w:lang w:val="en-US" w:eastAsia="zh-CN"/>
              </w:rPr>
            </w:rPrChange>
          </w:rPr>
          <w:t>在</w:t>
        </w:r>
      </w:ins>
      <w:ins w:id="961" w:author="$$$" w:date="2022-02-10T18:05:18Z">
        <w:r>
          <w:rPr>
            <w:rFonts w:hint="eastAsia"/>
            <w:b/>
            <w:bCs/>
            <w:lang w:val="en-US" w:eastAsia="zh-CN"/>
            <w:rPrChange w:id="962" w:author="$$$" w:date="2022-02-10T18:05:39Z">
              <w:rPr>
                <w:rFonts w:hint="eastAsia"/>
                <w:lang w:val="en-US" w:eastAsia="zh-CN"/>
              </w:rPr>
            </w:rPrChange>
          </w:rPr>
          <w:t>床地下，</w:t>
        </w:r>
      </w:ins>
      <w:ins w:id="963" w:author="$$$" w:date="2022-02-10T18:05:21Z">
        <w:r>
          <w:rPr>
            <w:rFonts w:hint="eastAsia"/>
            <w:b/>
            <w:bCs/>
            <w:lang w:val="en-US" w:eastAsia="zh-CN"/>
            <w:rPrChange w:id="964" w:author="$$$" w:date="2022-02-10T18:05:39Z">
              <w:rPr>
                <w:rFonts w:hint="eastAsia"/>
                <w:lang w:val="en-US" w:eastAsia="zh-CN"/>
              </w:rPr>
            </w:rPrChange>
          </w:rPr>
          <w:t>但是</w:t>
        </w:r>
      </w:ins>
      <w:ins w:id="965" w:author="$$$" w:date="2022-02-10T18:05:22Z">
        <w:r>
          <w:rPr>
            <w:rFonts w:hint="eastAsia"/>
            <w:b/>
            <w:bCs/>
            <w:lang w:val="en-US" w:eastAsia="zh-CN"/>
            <w:rPrChange w:id="966" w:author="$$$" w:date="2022-02-10T18:05:39Z">
              <w:rPr>
                <w:rFonts w:hint="eastAsia"/>
                <w:lang w:val="en-US" w:eastAsia="zh-CN"/>
              </w:rPr>
            </w:rPrChange>
          </w:rPr>
          <w:t>肉眼</w:t>
        </w:r>
      </w:ins>
      <w:ins w:id="967" w:author="$$$" w:date="2022-02-10T18:05:25Z">
        <w:r>
          <w:rPr>
            <w:rFonts w:hint="eastAsia"/>
            <w:b/>
            <w:bCs/>
            <w:lang w:val="en-US" w:eastAsia="zh-CN"/>
            <w:rPrChange w:id="968" w:author="$$$" w:date="2022-02-10T18:05:39Z">
              <w:rPr>
                <w:rFonts w:hint="eastAsia"/>
                <w:lang w:val="en-US" w:eastAsia="zh-CN"/>
              </w:rPr>
            </w:rPrChange>
          </w:rPr>
          <w:t>能分辨出</w:t>
        </w:r>
      </w:ins>
      <w:ins w:id="969" w:author="$$$" w:date="2022-02-10T18:05:28Z">
        <w:r>
          <w:rPr>
            <w:rFonts w:hint="eastAsia"/>
            <w:b/>
            <w:bCs/>
            <w:lang w:val="en-US" w:eastAsia="zh-CN"/>
            <w:rPrChange w:id="970" w:author="$$$" w:date="2022-02-10T18:05:39Z">
              <w:rPr>
                <w:rFonts w:hint="eastAsia"/>
                <w:lang w:val="en-US" w:eastAsia="zh-CN"/>
              </w:rPr>
            </w:rPrChange>
          </w:rPr>
          <w:t>机器</w:t>
        </w:r>
      </w:ins>
      <w:ins w:id="971" w:author="$$$" w:date="2022-02-10T18:05:29Z">
        <w:r>
          <w:rPr>
            <w:rFonts w:hint="eastAsia"/>
            <w:b/>
            <w:bCs/>
            <w:lang w:val="en-US" w:eastAsia="zh-CN"/>
            <w:rPrChange w:id="972" w:author="$$$" w:date="2022-02-10T18:05:39Z">
              <w:rPr>
                <w:rFonts w:hint="eastAsia"/>
                <w:lang w:val="en-US" w:eastAsia="zh-CN"/>
              </w:rPr>
            </w:rPrChange>
          </w:rPr>
          <w:t>位于</w:t>
        </w:r>
      </w:ins>
      <w:ins w:id="973" w:author="$$$" w:date="2022-02-10T18:05:31Z">
        <w:r>
          <w:rPr>
            <w:rFonts w:hint="eastAsia"/>
            <w:b/>
            <w:bCs/>
            <w:lang w:val="en-US" w:eastAsia="zh-CN"/>
            <w:rPrChange w:id="974" w:author="$$$" w:date="2022-02-10T18:05:39Z">
              <w:rPr>
                <w:rFonts w:hint="eastAsia"/>
                <w:lang w:val="en-US" w:eastAsia="zh-CN"/>
              </w:rPr>
            </w:rPrChange>
          </w:rPr>
          <w:t>床地下，</w:t>
        </w:r>
      </w:ins>
      <w:ins w:id="975" w:author="$$$" w:date="2022-02-10T18:05:32Z">
        <w:r>
          <w:rPr>
            <w:rFonts w:hint="eastAsia"/>
            <w:b/>
            <w:bCs/>
            <w:lang w:val="en-US" w:eastAsia="zh-CN"/>
            <w:rPrChange w:id="976" w:author="$$$" w:date="2022-02-10T18:05:39Z">
              <w:rPr>
                <w:rFonts w:hint="eastAsia"/>
                <w:lang w:val="en-US" w:eastAsia="zh-CN"/>
              </w:rPr>
            </w:rPrChange>
          </w:rPr>
          <w:t>也应该</w:t>
        </w:r>
      </w:ins>
      <w:ins w:id="977" w:author="$$$" w:date="2022-02-10T18:05:34Z">
        <w:r>
          <w:rPr>
            <w:rFonts w:hint="eastAsia"/>
            <w:b/>
            <w:bCs/>
            <w:lang w:val="en-US" w:eastAsia="zh-CN"/>
            <w:rPrChange w:id="978" w:author="$$$" w:date="2022-02-10T18:05:39Z">
              <w:rPr>
                <w:rFonts w:hint="eastAsia"/>
                <w:lang w:val="en-US" w:eastAsia="zh-CN"/>
              </w:rPr>
            </w:rPrChange>
          </w:rPr>
          <w:t>分类为</w:t>
        </w:r>
      </w:ins>
      <w:ins w:id="979" w:author="$$$" w:date="2022-02-10T18:05:36Z">
        <w:r>
          <w:rPr>
            <w:rFonts w:hint="eastAsia"/>
            <w:b/>
            <w:bCs/>
            <w:lang w:val="en-US" w:eastAsia="zh-CN"/>
            <w:rPrChange w:id="980" w:author="$$$" w:date="2022-02-10T18:05:39Z">
              <w:rPr>
                <w:rFonts w:hint="eastAsia"/>
                <w:lang w:val="en-US" w:eastAsia="zh-CN"/>
              </w:rPr>
            </w:rPrChange>
          </w:rPr>
          <w:t>卧室</w:t>
        </w:r>
      </w:ins>
      <w:ins w:id="981" w:author="$$$" w:date="2022-02-10T18:05:37Z">
        <w:r>
          <w:rPr>
            <w:rFonts w:hint="eastAsia"/>
            <w:b/>
            <w:bCs/>
            <w:lang w:val="en-US" w:eastAsia="zh-CN"/>
            <w:rPrChange w:id="982" w:author="$$$" w:date="2022-02-10T18:05:39Z">
              <w:rPr>
                <w:rFonts w:hint="eastAsia"/>
                <w:lang w:val="en-US" w:eastAsia="zh-CN"/>
              </w:rPr>
            </w:rPrChange>
          </w:rPr>
          <w:t>。</w:t>
        </w:r>
      </w:ins>
    </w:p>
    <w:p>
      <w:pPr>
        <w:rPr>
          <w:ins w:id="983" w:author="$$$" w:date="2022-02-10T19:07:08Z"/>
        </w:rPr>
      </w:pPr>
      <w:ins w:id="984" w:author="$$$" w:date="2022-02-10T16:34:48Z">
        <w:r>
          <w:rPr/>
          <w:drawing>
            <wp:inline distT="0" distB="0" distL="0" distR="0">
              <wp:extent cx="3152140" cy="2364105"/>
              <wp:effectExtent l="0" t="0" r="10160" b="171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152140" cy="2364105"/>
                      </a:xfrm>
                      <a:prstGeom prst="rect">
                        <a:avLst/>
                      </a:prstGeom>
                      <a:noFill/>
                      <a:ln>
                        <a:noFill/>
                      </a:ln>
                    </pic:spPr>
                  </pic:pic>
                </a:graphicData>
              </a:graphic>
            </wp:inline>
          </w:drawing>
        </w:r>
      </w:ins>
    </w:p>
    <w:p>
      <w:pPr>
        <w:rPr>
          <w:ins w:id="986" w:author="$$$" w:date="2022-02-10T19:14:16Z"/>
        </w:rPr>
      </w:pPr>
      <w:ins w:id="987" w:author="$$$" w:date="2022-02-10T19:07:08Z">
        <w:r>
          <w:rPr/>
          <w:drawing>
            <wp:inline distT="0" distB="0" distL="114300" distR="114300">
              <wp:extent cx="4095750" cy="2309495"/>
              <wp:effectExtent l="0" t="0" r="0" b="1460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27"/>
                      <a:stretch>
                        <a:fillRect/>
                      </a:stretch>
                    </pic:blipFill>
                    <pic:spPr>
                      <a:xfrm>
                        <a:off x="0" y="0"/>
                        <a:ext cx="4095750" cy="2309495"/>
                      </a:xfrm>
                      <a:prstGeom prst="rect">
                        <a:avLst/>
                      </a:prstGeom>
                      <a:noFill/>
                      <a:ln>
                        <a:noFill/>
                      </a:ln>
                    </pic:spPr>
                  </pic:pic>
                </a:graphicData>
              </a:graphic>
            </wp:inline>
          </w:drawing>
        </w:r>
      </w:ins>
    </w:p>
    <w:p>
      <w:pPr>
        <w:rPr>
          <w:ins w:id="989" w:author="$$$" w:date="2022-02-10T18:05:46Z"/>
        </w:rPr>
      </w:pPr>
      <w:ins w:id="990" w:author="$$$" w:date="2022-02-10T19:14:17Z">
        <w:r>
          <w:rPr/>
          <w:drawing>
            <wp:inline distT="0" distB="0" distL="114300" distR="114300">
              <wp:extent cx="4780915" cy="2671445"/>
              <wp:effectExtent l="0" t="0" r="635" b="1460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28"/>
                      <a:stretch>
                        <a:fillRect/>
                      </a:stretch>
                    </pic:blipFill>
                    <pic:spPr>
                      <a:xfrm>
                        <a:off x="0" y="0"/>
                        <a:ext cx="4780915" cy="2671445"/>
                      </a:xfrm>
                      <a:prstGeom prst="rect">
                        <a:avLst/>
                      </a:prstGeom>
                      <a:noFill/>
                      <a:ln>
                        <a:noFill/>
                      </a:ln>
                    </pic:spPr>
                  </pic:pic>
                </a:graphicData>
              </a:graphic>
            </wp:inline>
          </w:drawing>
        </w:r>
      </w:ins>
    </w:p>
    <w:p>
      <w:pPr>
        <w:rPr>
          <w:ins w:id="992" w:author="$$$" w:date="2022-02-10T16:37:33Z"/>
          <w:rFonts w:hint="default" w:eastAsia="宋体"/>
          <w:lang w:val="en-US" w:eastAsia="zh-CN"/>
        </w:rPr>
      </w:pPr>
      <w:ins w:id="993" w:author="$$$" w:date="2022-02-10T18:05:49Z">
        <w:r>
          <w:rPr>
            <w:rFonts w:hint="eastAsia" w:eastAsia="宋体"/>
            <w:lang w:eastAsia="zh-CN"/>
          </w:rPr>
          <w:t>扫地机</w:t>
        </w:r>
      </w:ins>
      <w:ins w:id="994" w:author="$$$" w:date="2022-02-10T18:05:51Z">
        <w:r>
          <w:rPr>
            <w:rFonts w:hint="eastAsia" w:eastAsia="宋体"/>
            <w:lang w:eastAsia="zh-CN"/>
          </w:rPr>
          <w:t>位于</w:t>
        </w:r>
      </w:ins>
      <w:ins w:id="995" w:author="$$$" w:date="2022-02-10T18:05:53Z">
        <w:r>
          <w:rPr>
            <w:rFonts w:hint="eastAsia" w:eastAsia="宋体"/>
            <w:lang w:eastAsia="zh-CN"/>
          </w:rPr>
          <w:t>床底，</w:t>
        </w:r>
      </w:ins>
      <w:ins w:id="996" w:author="$$$" w:date="2022-02-10T18:05:56Z">
        <w:r>
          <w:rPr>
            <w:rFonts w:hint="eastAsia" w:eastAsia="宋体"/>
            <w:lang w:eastAsia="zh-CN"/>
          </w:rPr>
          <w:t>但是</w:t>
        </w:r>
      </w:ins>
      <w:ins w:id="997" w:author="$$$" w:date="2022-02-10T18:06:12Z">
        <w:r>
          <w:rPr>
            <w:rFonts w:hint="eastAsia" w:eastAsia="宋体"/>
            <w:lang w:eastAsia="zh-CN"/>
          </w:rPr>
          <w:t>人为</w:t>
        </w:r>
      </w:ins>
      <w:ins w:id="998" w:author="$$$" w:date="2022-02-10T18:05:58Z">
        <w:r>
          <w:rPr>
            <w:rFonts w:hint="eastAsia" w:eastAsia="宋体"/>
            <w:lang w:eastAsia="zh-CN"/>
          </w:rPr>
          <w:t>明显可以</w:t>
        </w:r>
      </w:ins>
      <w:ins w:id="999" w:author="$$$" w:date="2022-02-10T18:06:00Z">
        <w:r>
          <w:rPr>
            <w:rFonts w:hint="eastAsia" w:eastAsia="宋体"/>
            <w:lang w:eastAsia="zh-CN"/>
          </w:rPr>
          <w:t>判别出</w:t>
        </w:r>
      </w:ins>
      <w:ins w:id="1000" w:author="$$$" w:date="2022-02-10T18:06:01Z">
        <w:r>
          <w:rPr>
            <w:rFonts w:hint="eastAsia" w:eastAsia="宋体"/>
            <w:lang w:eastAsia="zh-CN"/>
          </w:rPr>
          <w:t>是在</w:t>
        </w:r>
      </w:ins>
      <w:ins w:id="1001" w:author="$$$" w:date="2022-02-10T18:06:02Z">
        <w:r>
          <w:rPr>
            <w:rFonts w:hint="eastAsia" w:eastAsia="宋体"/>
            <w:lang w:eastAsia="zh-CN"/>
          </w:rPr>
          <w:t>床底，</w:t>
        </w:r>
      </w:ins>
      <w:ins w:id="1002" w:author="$$$" w:date="2022-02-10T18:06:04Z">
        <w:r>
          <w:rPr>
            <w:rFonts w:hint="eastAsia" w:eastAsia="宋体"/>
            <w:lang w:eastAsia="zh-CN"/>
          </w:rPr>
          <w:t>因此还是</w:t>
        </w:r>
      </w:ins>
      <w:ins w:id="1003" w:author="$$$" w:date="2022-02-10T18:06:06Z">
        <w:r>
          <w:rPr>
            <w:rFonts w:hint="eastAsia" w:eastAsia="宋体"/>
            <w:lang w:eastAsia="zh-CN"/>
          </w:rPr>
          <w:t>标注为</w:t>
        </w:r>
      </w:ins>
      <w:ins w:id="1004" w:author="$$$" w:date="2022-02-10T18:06:07Z">
        <w:r>
          <w:rPr>
            <w:rFonts w:hint="eastAsia" w:eastAsia="宋体"/>
            <w:lang w:eastAsia="zh-CN"/>
          </w:rPr>
          <w:t>卧室。</w:t>
        </w:r>
      </w:ins>
      <w:ins w:id="1005" w:author="$$$" w:date="2022-02-10T18:06:15Z">
        <w:r>
          <w:rPr>
            <w:rFonts w:hint="eastAsia" w:eastAsia="宋体"/>
            <w:lang w:eastAsia="zh-CN"/>
          </w:rPr>
          <w:t>（</w:t>
        </w:r>
      </w:ins>
      <w:ins w:id="1006" w:author="$$$" w:date="2022-02-10T18:06:18Z">
        <w:r>
          <w:rPr>
            <w:rFonts w:hint="eastAsia" w:eastAsia="宋体"/>
            <w:lang w:eastAsia="zh-CN"/>
          </w:rPr>
          <w:t>若</w:t>
        </w:r>
      </w:ins>
      <w:ins w:id="1007" w:author="$$$" w:date="2022-02-10T18:06:19Z">
        <w:r>
          <w:rPr>
            <w:rFonts w:hint="eastAsia" w:eastAsia="宋体"/>
            <w:lang w:eastAsia="zh-CN"/>
          </w:rPr>
          <w:t>只有</w:t>
        </w:r>
      </w:ins>
      <w:ins w:id="1008" w:author="$$$" w:date="2022-02-10T18:06:24Z">
        <w:r>
          <w:rPr>
            <w:rFonts w:hint="eastAsia" w:eastAsia="宋体"/>
            <w:lang w:eastAsia="zh-CN"/>
          </w:rPr>
          <w:t>立柱，</w:t>
        </w:r>
      </w:ins>
      <w:ins w:id="1009" w:author="$$$" w:date="2022-02-10T18:06:25Z">
        <w:r>
          <w:rPr>
            <w:rFonts w:hint="eastAsia" w:eastAsia="宋体"/>
            <w:lang w:eastAsia="zh-CN"/>
          </w:rPr>
          <w:t>无法</w:t>
        </w:r>
      </w:ins>
      <w:ins w:id="1010" w:author="$$$" w:date="2022-02-10T18:06:28Z">
        <w:r>
          <w:rPr>
            <w:rFonts w:hint="eastAsia" w:eastAsia="宋体"/>
            <w:lang w:eastAsia="zh-CN"/>
          </w:rPr>
          <w:t>判别是否</w:t>
        </w:r>
      </w:ins>
      <w:ins w:id="1011" w:author="$$$" w:date="2022-02-10T18:06:30Z">
        <w:r>
          <w:rPr>
            <w:rFonts w:hint="eastAsia" w:eastAsia="宋体"/>
            <w:lang w:eastAsia="zh-CN"/>
          </w:rPr>
          <w:t>是在</w:t>
        </w:r>
      </w:ins>
      <w:ins w:id="1012" w:author="$$$" w:date="2022-02-10T18:06:31Z">
        <w:r>
          <w:rPr>
            <w:rFonts w:hint="eastAsia" w:eastAsia="宋体"/>
            <w:lang w:eastAsia="zh-CN"/>
          </w:rPr>
          <w:t>床底，</w:t>
        </w:r>
      </w:ins>
      <w:ins w:id="1013" w:author="$$$" w:date="2022-02-10T18:06:33Z">
        <w:r>
          <w:rPr>
            <w:rFonts w:hint="eastAsia" w:eastAsia="宋体"/>
            <w:lang w:eastAsia="zh-CN"/>
          </w:rPr>
          <w:t>则</w:t>
        </w:r>
      </w:ins>
      <w:ins w:id="1014" w:author="$$$" w:date="2022-02-10T18:06:34Z">
        <w:r>
          <w:rPr>
            <w:rFonts w:hint="eastAsia" w:eastAsia="宋体"/>
            <w:lang w:eastAsia="zh-CN"/>
          </w:rPr>
          <w:t>标注为</w:t>
        </w:r>
      </w:ins>
      <w:ins w:id="1015" w:author="$$$" w:date="2022-02-10T18:06:38Z">
        <w:r>
          <w:rPr>
            <w:rFonts w:hint="eastAsia" w:eastAsia="宋体"/>
            <w:lang w:val="en-US" w:eastAsia="zh-CN"/>
          </w:rPr>
          <w:t>T</w:t>
        </w:r>
      </w:ins>
      <w:ins w:id="1016" w:author="$$$" w:date="2022-02-10T18:06:39Z">
        <w:r>
          <w:rPr>
            <w:rFonts w:hint="eastAsia" w:eastAsia="宋体"/>
            <w:lang w:val="en-US" w:eastAsia="zh-CN"/>
          </w:rPr>
          <w:t>able</w:t>
        </w:r>
      </w:ins>
      <w:ins w:id="1017" w:author="$$$" w:date="2022-02-10T18:06:40Z">
        <w:r>
          <w:rPr>
            <w:rFonts w:hint="eastAsia" w:eastAsia="宋体"/>
            <w:lang w:val="en-US" w:eastAsia="zh-CN"/>
          </w:rPr>
          <w:t>C</w:t>
        </w:r>
      </w:ins>
      <w:ins w:id="1018" w:author="$$$" w:date="2022-02-10T18:06:42Z">
        <w:r>
          <w:rPr>
            <w:rFonts w:hint="eastAsia" w:eastAsia="宋体"/>
            <w:lang w:val="en-US" w:eastAsia="zh-CN"/>
          </w:rPr>
          <w:t>hair</w:t>
        </w:r>
      </w:ins>
      <w:ins w:id="1019" w:author="$$$" w:date="2022-02-10T18:06:43Z">
        <w:r>
          <w:rPr>
            <w:rFonts w:hint="eastAsia" w:eastAsia="宋体"/>
            <w:lang w:val="en-US" w:eastAsia="zh-CN"/>
          </w:rPr>
          <w:t>L</w:t>
        </w:r>
      </w:ins>
      <w:ins w:id="1020" w:author="$$$" w:date="2022-02-10T18:06:44Z">
        <w:r>
          <w:rPr>
            <w:rFonts w:hint="eastAsia" w:eastAsia="宋体"/>
            <w:lang w:val="en-US" w:eastAsia="zh-CN"/>
          </w:rPr>
          <w:t>egs</w:t>
        </w:r>
      </w:ins>
      <w:ins w:id="1021" w:author="$$$" w:date="2022-02-10T18:06:45Z">
        <w:r>
          <w:rPr>
            <w:rFonts w:hint="eastAsia" w:eastAsia="宋体"/>
            <w:lang w:val="en-US" w:eastAsia="zh-CN"/>
          </w:rPr>
          <w:t>）</w:t>
        </w:r>
      </w:ins>
    </w:p>
    <w:p>
      <w:pPr>
        <w:rPr>
          <w:ins w:id="1022" w:author="$$$" w:date="2022-02-10T19:13:38Z"/>
        </w:rPr>
      </w:pPr>
      <w:ins w:id="1023" w:author="$$$" w:date="2022-02-10T16:37:33Z">
        <w:r>
          <w:rPr/>
          <w:drawing>
            <wp:inline distT="0" distB="0" distL="114300" distR="114300">
              <wp:extent cx="4147820" cy="205740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9"/>
                      <a:stretch>
                        <a:fillRect/>
                      </a:stretch>
                    </pic:blipFill>
                    <pic:spPr>
                      <a:xfrm>
                        <a:off x="0" y="0"/>
                        <a:ext cx="4147820" cy="2057400"/>
                      </a:xfrm>
                      <a:prstGeom prst="rect">
                        <a:avLst/>
                      </a:prstGeom>
                      <a:noFill/>
                      <a:ln>
                        <a:noFill/>
                      </a:ln>
                    </pic:spPr>
                  </pic:pic>
                </a:graphicData>
              </a:graphic>
            </wp:inline>
          </w:drawing>
        </w:r>
      </w:ins>
    </w:p>
    <w:p>
      <w:pPr>
        <w:rPr>
          <w:ins w:id="1025" w:author="$$$" w:date="2022-02-10T16:41:08Z"/>
        </w:rPr>
      </w:pPr>
      <w:ins w:id="1026" w:author="$$$" w:date="2022-02-10T19:13:38Z">
        <w:r>
          <w:rPr/>
          <w:drawing>
            <wp:inline distT="0" distB="0" distL="114300" distR="114300">
              <wp:extent cx="4255135" cy="2388235"/>
              <wp:effectExtent l="0" t="0" r="12065" b="1206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30"/>
                      <a:stretch>
                        <a:fillRect/>
                      </a:stretch>
                    </pic:blipFill>
                    <pic:spPr>
                      <a:xfrm>
                        <a:off x="0" y="0"/>
                        <a:ext cx="4255135" cy="2388235"/>
                      </a:xfrm>
                      <a:prstGeom prst="rect">
                        <a:avLst/>
                      </a:prstGeom>
                      <a:noFill/>
                      <a:ln>
                        <a:noFill/>
                      </a:ln>
                    </pic:spPr>
                  </pic:pic>
                </a:graphicData>
              </a:graphic>
            </wp:inline>
          </w:drawing>
        </w:r>
      </w:ins>
    </w:p>
    <w:p>
      <w:pPr>
        <w:rPr>
          <w:ins w:id="1028" w:author="$$$" w:date="2022-02-10T16:22:23Z"/>
          <w:rFonts w:hint="default"/>
          <w:lang w:val="en-US" w:eastAsia="zh-CN"/>
        </w:rPr>
      </w:pPr>
    </w:p>
    <w:p>
      <w:pPr>
        <w:keepNext w:val="0"/>
        <w:keepLines w:val="0"/>
        <w:widowControl/>
        <w:numPr>
          <w:ilvl w:val="1"/>
          <w:numId w:val="1"/>
        </w:numPr>
        <w:suppressLineNumbers w:val="0"/>
        <w:ind w:left="1265" w:leftChars="0" w:hanging="425" w:firstLineChars="0"/>
        <w:jc w:val="left"/>
        <w:rPr>
          <w:ins w:id="1030" w:author="$$$" w:date="2022-02-10T18:27:26Z"/>
          <w:rFonts w:hint="default"/>
          <w:lang w:val="en-US" w:eastAsia="zh-CN" w:bidi="ar"/>
        </w:rPr>
        <w:pPrChange w:id="1029" w:author="$$$" w:date="2022-02-10T18:27:26Z">
          <w:pPr>
            <w:pStyle w:val="3"/>
            <w:keepNext w:val="0"/>
            <w:keepLines w:val="0"/>
            <w:widowControl/>
            <w:numPr>
              <w:ilvl w:val="1"/>
              <w:numId w:val="1"/>
            </w:numPr>
            <w:suppressLineNumbers w:val="0"/>
            <w:ind w:left="1265" w:leftChars="0" w:hanging="425" w:firstLineChars="0"/>
            <w:jc w:val="left"/>
          </w:pPr>
        </w:pPrChange>
      </w:pPr>
      <w:ins w:id="1031" w:author="$$$" w:date="2022-02-10T18:27:26Z">
        <w:r>
          <w:rPr>
            <w:rFonts w:hint="default"/>
            <w:lang w:val="en-US" w:eastAsia="zh-CN" w:bidi="ar"/>
          </w:rPr>
          <w:br w:type="page"/>
        </w:r>
      </w:ins>
    </w:p>
    <w:p>
      <w:pPr>
        <w:pStyle w:val="3"/>
        <w:keepNext w:val="0"/>
        <w:keepLines w:val="0"/>
        <w:widowControl/>
        <w:numPr>
          <w:ilvl w:val="-1"/>
          <w:numId w:val="0"/>
        </w:numPr>
        <w:suppressLineNumbers w:val="0"/>
        <w:ind w:left="0" w:leftChars="0" w:firstLine="0" w:firstLineChars="0"/>
        <w:jc w:val="left"/>
        <w:rPr>
          <w:ins w:id="1033" w:author="$$$" w:date="2022-02-10T18:06:52Z"/>
          <w:rFonts w:hint="default"/>
          <w:lang w:bidi="ar"/>
        </w:rPr>
        <w:pPrChange w:id="1032" w:author="$$$" w:date="2022-02-10T18:26:12Z">
          <w:pPr>
            <w:pStyle w:val="3"/>
            <w:keepNext w:val="0"/>
            <w:keepLines w:val="0"/>
            <w:widowControl/>
            <w:numPr>
              <w:ilvl w:val="1"/>
              <w:numId w:val="1"/>
            </w:numPr>
            <w:suppressLineNumbers w:val="0"/>
            <w:ind w:left="1265" w:leftChars="0" w:hanging="425" w:firstLineChars="0"/>
            <w:jc w:val="left"/>
          </w:pPr>
        </w:pPrChange>
      </w:pPr>
      <w:ins w:id="1034" w:author="$$$" w:date="2022-02-10T16:22:46Z">
        <w:r>
          <w:rPr>
            <w:rFonts w:hint="default"/>
            <w:lang w:val="en-US" w:eastAsia="zh-CN" w:bidi="ar"/>
            <w:rPrChange w:id="1035" w:author="$$$" w:date="2022-02-10T18:26:12Z">
              <w:rPr>
                <w:rFonts w:hint="default"/>
                <w:lang w:val="en-US" w:eastAsia="zh-CN" w:bidi="ar"/>
              </w:rPr>
            </w:rPrChange>
          </w:rPr>
          <w:t>dining</w:t>
        </w:r>
      </w:ins>
      <w:ins w:id="1037" w:author="$$$" w:date="2022-02-10T16:22:46Z">
        <w:r>
          <w:rPr>
            <w:rFonts w:hint="default"/>
            <w:lang w:val="en-US" w:eastAsia="zh-CN" w:bidi="ar"/>
          </w:rPr>
          <w:t>_room（餐厅）</w:t>
        </w:r>
      </w:ins>
    </w:p>
    <w:p>
      <w:pPr>
        <w:keepNext w:val="0"/>
        <w:keepLines w:val="0"/>
        <w:widowControl/>
        <w:numPr>
          <w:ilvl w:val="-1"/>
          <w:numId w:val="0"/>
        </w:numPr>
        <w:suppressLineNumbers w:val="0"/>
        <w:ind w:left="0" w:leftChars="0" w:firstLine="0" w:firstLineChars="0"/>
        <w:jc w:val="left"/>
        <w:rPr>
          <w:ins w:id="1039" w:author="$$$" w:date="2022-02-10T16:34:39Z"/>
          <w:rFonts w:hint="eastAsia" w:eastAsia="宋体"/>
          <w:lang w:eastAsia="zh-CN"/>
        </w:rPr>
        <w:pPrChange w:id="1038" w:author="$$$" w:date="2022-02-10T18:28:12Z">
          <w:pPr>
            <w:pStyle w:val="3"/>
            <w:keepNext w:val="0"/>
            <w:keepLines w:val="0"/>
            <w:widowControl/>
            <w:numPr>
              <w:ilvl w:val="1"/>
              <w:numId w:val="1"/>
            </w:numPr>
            <w:suppressLineNumbers w:val="0"/>
            <w:ind w:left="1265" w:leftChars="0" w:hanging="425" w:firstLineChars="0"/>
            <w:jc w:val="left"/>
          </w:pPr>
        </w:pPrChange>
      </w:pPr>
      <w:ins w:id="1040" w:author="$$$" w:date="2022-02-10T18:06:57Z">
        <w:r>
          <w:rPr>
            <w:rFonts w:hint="eastAsia" w:eastAsia="宋体"/>
            <w:lang w:eastAsia="zh-CN"/>
          </w:rPr>
          <w:t>有</w:t>
        </w:r>
      </w:ins>
      <w:ins w:id="1041" w:author="$$$" w:date="2022-02-10T18:07:01Z">
        <w:r>
          <w:rPr>
            <w:rFonts w:hint="eastAsia" w:eastAsia="宋体"/>
            <w:lang w:eastAsia="zh-CN"/>
          </w:rPr>
          <w:t>桌椅群</w:t>
        </w:r>
      </w:ins>
      <w:ins w:id="1042" w:author="$$$" w:date="2022-02-10T18:07:03Z">
        <w:r>
          <w:rPr>
            <w:rFonts w:hint="eastAsia" w:eastAsia="宋体"/>
            <w:lang w:eastAsia="zh-CN"/>
          </w:rPr>
          <w:t>（</w:t>
        </w:r>
      </w:ins>
      <w:ins w:id="1043" w:author="$$$" w:date="2022-02-10T18:07:08Z">
        <w:r>
          <w:rPr>
            <w:rFonts w:hint="eastAsia" w:eastAsia="宋体"/>
            <w:lang w:eastAsia="zh-CN"/>
          </w:rPr>
          <w:t>大于</w:t>
        </w:r>
      </w:ins>
      <w:ins w:id="1044" w:author="$$$" w:date="2022-02-10T18:07:11Z">
        <w:r>
          <w:rPr>
            <w:rFonts w:hint="eastAsia" w:eastAsia="宋体"/>
            <w:lang w:eastAsia="zh-CN"/>
          </w:rPr>
          <w:t>等于</w:t>
        </w:r>
      </w:ins>
      <w:ins w:id="1045" w:author="$$$" w:date="2022-02-10T18:07:13Z">
        <w:r>
          <w:rPr>
            <w:rFonts w:hint="eastAsia" w:eastAsia="宋体"/>
            <w:lang w:eastAsia="zh-CN"/>
          </w:rPr>
          <w:t>一张</w:t>
        </w:r>
      </w:ins>
      <w:ins w:id="1046" w:author="$$$" w:date="2022-02-10T18:07:14Z">
        <w:r>
          <w:rPr>
            <w:rFonts w:hint="eastAsia" w:eastAsia="宋体"/>
            <w:lang w:eastAsia="zh-CN"/>
          </w:rPr>
          <w:t>桌子</w:t>
        </w:r>
      </w:ins>
      <w:ins w:id="1047" w:author="$$$" w:date="2022-02-10T18:07:15Z">
        <w:r>
          <w:rPr>
            <w:rFonts w:hint="eastAsia" w:eastAsia="宋体"/>
            <w:lang w:eastAsia="zh-CN"/>
          </w:rPr>
          <w:t>和</w:t>
        </w:r>
      </w:ins>
      <w:ins w:id="1048" w:author="$$$" w:date="2022-02-10T18:07:19Z">
        <w:r>
          <w:rPr>
            <w:rFonts w:hint="eastAsia" w:eastAsia="宋体"/>
            <w:lang w:eastAsia="zh-CN"/>
          </w:rPr>
          <w:t>两三把</w:t>
        </w:r>
      </w:ins>
      <w:ins w:id="1049" w:author="$$$" w:date="2022-02-10T18:07:20Z">
        <w:r>
          <w:rPr>
            <w:rFonts w:hint="eastAsia" w:eastAsia="宋体"/>
            <w:lang w:eastAsia="zh-CN"/>
          </w:rPr>
          <w:t>椅子）</w:t>
        </w:r>
      </w:ins>
      <w:ins w:id="1050" w:author="$$$" w:date="2022-02-10T18:07:32Z">
        <w:r>
          <w:rPr>
            <w:rFonts w:hint="eastAsia" w:eastAsia="宋体"/>
            <w:lang w:eastAsia="zh-CN"/>
          </w:rPr>
          <w:t>，</w:t>
        </w:r>
      </w:ins>
      <w:ins w:id="1051" w:author="$$$" w:date="2022-02-10T18:07:33Z">
        <w:r>
          <w:rPr>
            <w:rFonts w:hint="eastAsia" w:eastAsia="宋体"/>
            <w:lang w:eastAsia="zh-CN"/>
          </w:rPr>
          <w:t>有</w:t>
        </w:r>
      </w:ins>
      <w:ins w:id="1052" w:author="$$$" w:date="2022-02-10T18:07:35Z">
        <w:r>
          <w:rPr>
            <w:rFonts w:hint="eastAsia" w:eastAsia="宋体"/>
            <w:lang w:eastAsia="zh-CN"/>
          </w:rPr>
          <w:t>非常明显的</w:t>
        </w:r>
      </w:ins>
      <w:ins w:id="1053" w:author="$$$" w:date="2022-02-10T18:07:39Z">
        <w:r>
          <w:rPr>
            <w:rFonts w:hint="eastAsia" w:eastAsia="宋体"/>
            <w:lang w:eastAsia="zh-CN"/>
          </w:rPr>
          <w:t>饭桌</w:t>
        </w:r>
      </w:ins>
      <w:ins w:id="1054" w:author="$$$" w:date="2022-02-10T18:07:40Z">
        <w:r>
          <w:rPr>
            <w:rFonts w:hint="eastAsia" w:eastAsia="宋体"/>
            <w:lang w:eastAsia="zh-CN"/>
          </w:rPr>
          <w:t>，</w:t>
        </w:r>
      </w:ins>
      <w:ins w:id="1055" w:author="$$$" w:date="2022-02-10T18:07:41Z">
        <w:r>
          <w:rPr>
            <w:rFonts w:hint="eastAsia" w:eastAsia="宋体"/>
            <w:lang w:eastAsia="zh-CN"/>
          </w:rPr>
          <w:t>餐桌</w:t>
        </w:r>
      </w:ins>
      <w:ins w:id="1056" w:author="$$$" w:date="2022-02-10T18:07:43Z">
        <w:r>
          <w:rPr>
            <w:rFonts w:hint="eastAsia" w:eastAsia="宋体"/>
            <w:lang w:eastAsia="zh-CN"/>
          </w:rPr>
          <w:t>等。</w:t>
        </w:r>
      </w:ins>
    </w:p>
    <w:p>
      <w:pPr>
        <w:rPr>
          <w:ins w:id="1057" w:author="$$$" w:date="2022-02-10T19:15:40Z"/>
        </w:rPr>
      </w:pPr>
      <w:ins w:id="1058" w:author="$$$" w:date="2022-02-10T16:34:40Z">
        <w:r>
          <w:rPr/>
          <w:drawing>
            <wp:inline distT="0" distB="0" distL="0" distR="0">
              <wp:extent cx="2629535" cy="1972945"/>
              <wp:effectExtent l="0" t="0" r="18415"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629535" cy="1972945"/>
                      </a:xfrm>
                      <a:prstGeom prst="rect">
                        <a:avLst/>
                      </a:prstGeom>
                      <a:noFill/>
                      <a:ln>
                        <a:noFill/>
                      </a:ln>
                    </pic:spPr>
                  </pic:pic>
                </a:graphicData>
              </a:graphic>
            </wp:inline>
          </w:drawing>
        </w:r>
      </w:ins>
    </w:p>
    <w:p>
      <w:pPr>
        <w:rPr>
          <w:ins w:id="1060" w:author="$$$" w:date="2022-02-10T19:15:48Z"/>
        </w:rPr>
      </w:pPr>
      <w:ins w:id="1061" w:author="$$$" w:date="2022-02-10T19:15:40Z">
        <w:r>
          <w:rPr/>
          <w:drawing>
            <wp:inline distT="0" distB="0" distL="114300" distR="114300">
              <wp:extent cx="4165600" cy="2346960"/>
              <wp:effectExtent l="0" t="0" r="6350" b="1524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32"/>
                      <a:stretch>
                        <a:fillRect/>
                      </a:stretch>
                    </pic:blipFill>
                    <pic:spPr>
                      <a:xfrm>
                        <a:off x="0" y="0"/>
                        <a:ext cx="4165600" cy="2346960"/>
                      </a:xfrm>
                      <a:prstGeom prst="rect">
                        <a:avLst/>
                      </a:prstGeom>
                      <a:noFill/>
                      <a:ln>
                        <a:noFill/>
                      </a:ln>
                    </pic:spPr>
                  </pic:pic>
                </a:graphicData>
              </a:graphic>
            </wp:inline>
          </w:drawing>
        </w:r>
      </w:ins>
    </w:p>
    <w:p>
      <w:pPr>
        <w:rPr>
          <w:ins w:id="1063" w:author="$$$" w:date="2022-02-10T19:15:49Z"/>
        </w:rPr>
      </w:pPr>
      <w:ins w:id="1064" w:author="$$$" w:date="2022-02-10T19:16:40Z">
        <w:r>
          <w:rPr/>
          <w:drawing>
            <wp:inline distT="0" distB="0" distL="114300" distR="114300">
              <wp:extent cx="4281170" cy="2384425"/>
              <wp:effectExtent l="0" t="0" r="5080" b="1587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33"/>
                      <a:stretch>
                        <a:fillRect/>
                      </a:stretch>
                    </pic:blipFill>
                    <pic:spPr>
                      <a:xfrm>
                        <a:off x="0" y="0"/>
                        <a:ext cx="4281170" cy="2384425"/>
                      </a:xfrm>
                      <a:prstGeom prst="rect">
                        <a:avLst/>
                      </a:prstGeom>
                      <a:noFill/>
                      <a:ln>
                        <a:noFill/>
                      </a:ln>
                    </pic:spPr>
                  </pic:pic>
                </a:graphicData>
              </a:graphic>
            </wp:inline>
          </w:drawing>
        </w:r>
      </w:ins>
    </w:p>
    <w:p>
      <w:pPr>
        <w:rPr>
          <w:ins w:id="1066" w:author="$$$" w:date="2022-02-10T16:41:06Z"/>
        </w:rPr>
      </w:pPr>
    </w:p>
    <w:p>
      <w:pPr>
        <w:rPr>
          <w:ins w:id="1067" w:author="$$$" w:date="2022-02-10T16:22:46Z"/>
          <w:rFonts w:hint="default"/>
        </w:rPr>
      </w:pPr>
    </w:p>
    <w:p>
      <w:pPr>
        <w:keepNext w:val="0"/>
        <w:keepLines w:val="0"/>
        <w:widowControl/>
        <w:numPr>
          <w:ilvl w:val="1"/>
          <w:numId w:val="1"/>
        </w:numPr>
        <w:suppressLineNumbers w:val="0"/>
        <w:ind w:left="1265" w:leftChars="0" w:hanging="425" w:firstLineChars="0"/>
        <w:jc w:val="left"/>
        <w:rPr>
          <w:ins w:id="1069" w:author="$$$" w:date="2022-02-10T18:27:28Z"/>
          <w:rFonts w:hint="default"/>
          <w:lang w:val="en-US" w:eastAsia="zh-CN" w:bidi="ar"/>
        </w:rPr>
        <w:pPrChange w:id="1068" w:author="$$$" w:date="2022-02-10T18:27:28Z">
          <w:pPr>
            <w:pStyle w:val="3"/>
            <w:keepNext w:val="0"/>
            <w:keepLines w:val="0"/>
            <w:widowControl/>
            <w:numPr>
              <w:ilvl w:val="1"/>
              <w:numId w:val="1"/>
            </w:numPr>
            <w:suppressLineNumbers w:val="0"/>
            <w:ind w:left="1265" w:leftChars="0" w:hanging="425" w:firstLineChars="0"/>
            <w:jc w:val="left"/>
          </w:pPr>
        </w:pPrChange>
      </w:pPr>
      <w:ins w:id="1070" w:author="$$$" w:date="2022-02-10T18:27:28Z">
        <w:r>
          <w:rPr>
            <w:rFonts w:hint="default"/>
            <w:lang w:val="en-US" w:eastAsia="zh-CN" w:bidi="ar"/>
          </w:rPr>
          <w:br w:type="page"/>
        </w:r>
      </w:ins>
    </w:p>
    <w:p>
      <w:pPr>
        <w:pStyle w:val="3"/>
        <w:keepNext w:val="0"/>
        <w:keepLines w:val="0"/>
        <w:widowControl/>
        <w:numPr>
          <w:ilvl w:val="-1"/>
          <w:numId w:val="0"/>
        </w:numPr>
        <w:suppressLineNumbers w:val="0"/>
        <w:ind w:left="0" w:leftChars="0" w:firstLine="0" w:firstLineChars="0"/>
        <w:jc w:val="left"/>
        <w:rPr>
          <w:ins w:id="1072" w:author="$$$" w:date="2022-02-10T18:08:02Z"/>
          <w:rFonts w:hint="default"/>
          <w:lang w:bidi="ar"/>
        </w:rPr>
        <w:pPrChange w:id="1071" w:author="$$$" w:date="2022-02-10T18:26:15Z">
          <w:pPr>
            <w:pStyle w:val="3"/>
            <w:keepNext w:val="0"/>
            <w:keepLines w:val="0"/>
            <w:widowControl/>
            <w:numPr>
              <w:ilvl w:val="1"/>
              <w:numId w:val="1"/>
            </w:numPr>
            <w:suppressLineNumbers w:val="0"/>
            <w:ind w:left="1265" w:leftChars="0" w:hanging="425" w:firstLineChars="0"/>
            <w:jc w:val="left"/>
          </w:pPr>
        </w:pPrChange>
      </w:pPr>
      <w:ins w:id="1073" w:author="$$$" w:date="2022-02-10T16:22:46Z">
        <w:r>
          <w:rPr>
            <w:rFonts w:hint="default"/>
            <w:lang w:val="en-US" w:eastAsia="zh-CN" w:bidi="ar"/>
          </w:rPr>
          <w:t>drawing_room（客厅）</w:t>
        </w:r>
      </w:ins>
    </w:p>
    <w:p>
      <w:pPr>
        <w:rPr>
          <w:ins w:id="1074" w:author="$$$" w:date="2022-02-10T16:34:29Z"/>
          <w:rFonts w:hint="default" w:eastAsia="宋体"/>
          <w:lang w:val="en-US" w:eastAsia="zh-CN"/>
        </w:rPr>
      </w:pPr>
      <w:ins w:id="1075" w:author="$$$" w:date="2022-02-10T18:08:11Z">
        <w:r>
          <w:rPr>
            <w:rFonts w:hint="eastAsia" w:eastAsia="宋体"/>
            <w:lang w:val="en-US" w:eastAsia="zh-CN"/>
          </w:rPr>
          <w:t>有沙发，</w:t>
        </w:r>
      </w:ins>
      <w:ins w:id="1076" w:author="$$$" w:date="2022-02-10T18:08:12Z">
        <w:r>
          <w:rPr>
            <w:rFonts w:hint="eastAsia" w:eastAsia="宋体"/>
            <w:lang w:val="en-US" w:eastAsia="zh-CN"/>
          </w:rPr>
          <w:t>电视</w:t>
        </w:r>
      </w:ins>
      <w:ins w:id="1077" w:author="$$$" w:date="2022-02-10T18:08:13Z">
        <w:r>
          <w:rPr>
            <w:rFonts w:hint="eastAsia" w:eastAsia="宋体"/>
            <w:lang w:val="en-US" w:eastAsia="zh-CN"/>
          </w:rPr>
          <w:t>，</w:t>
        </w:r>
      </w:ins>
      <w:ins w:id="1078" w:author="$$$" w:date="2022-02-10T18:08:15Z">
        <w:r>
          <w:rPr>
            <w:rFonts w:hint="eastAsia" w:eastAsia="宋体"/>
            <w:lang w:val="en-US" w:eastAsia="zh-CN"/>
          </w:rPr>
          <w:t>电视柜</w:t>
        </w:r>
      </w:ins>
      <w:ins w:id="1079" w:author="$$$" w:date="2022-02-10T18:08:28Z">
        <w:r>
          <w:rPr>
            <w:rFonts w:hint="eastAsia" w:eastAsia="宋体"/>
            <w:lang w:val="en-US" w:eastAsia="zh-CN"/>
          </w:rPr>
          <w:t>等</w:t>
        </w:r>
      </w:ins>
      <w:ins w:id="1080" w:author="$$$" w:date="2022-02-10T18:08:29Z">
        <w:r>
          <w:rPr>
            <w:rFonts w:hint="eastAsia" w:eastAsia="宋体"/>
            <w:lang w:val="en-US" w:eastAsia="zh-CN"/>
          </w:rPr>
          <w:t>明显的</w:t>
        </w:r>
      </w:ins>
      <w:ins w:id="1081" w:author="$$$" w:date="2022-02-10T18:08:33Z">
        <w:r>
          <w:rPr>
            <w:rFonts w:hint="eastAsia" w:eastAsia="宋体"/>
            <w:lang w:val="en-US" w:eastAsia="zh-CN"/>
          </w:rPr>
          <w:t>特征物品，</w:t>
        </w:r>
      </w:ins>
      <w:ins w:id="1082" w:author="$$$" w:date="2022-02-10T18:08:37Z">
        <w:r>
          <w:rPr>
            <w:rFonts w:hint="eastAsia" w:eastAsia="宋体"/>
            <w:lang w:val="en-US" w:eastAsia="zh-CN"/>
          </w:rPr>
          <w:t>或</w:t>
        </w:r>
      </w:ins>
      <w:ins w:id="1083" w:author="$$$" w:date="2022-02-10T18:08:42Z">
        <w:r>
          <w:rPr>
            <w:rFonts w:hint="eastAsia" w:eastAsia="宋体"/>
            <w:lang w:val="en-US" w:eastAsia="zh-CN"/>
          </w:rPr>
          <w:t>根据</w:t>
        </w:r>
      </w:ins>
      <w:ins w:id="1084" w:author="$$$" w:date="2022-02-10T18:08:46Z">
        <w:r>
          <w:rPr>
            <w:rFonts w:hint="eastAsia" w:eastAsia="宋体"/>
            <w:lang w:val="en-US" w:eastAsia="zh-CN"/>
          </w:rPr>
          <w:t>常识</w:t>
        </w:r>
      </w:ins>
      <w:ins w:id="1085" w:author="$$$" w:date="2022-02-10T18:08:48Z">
        <w:r>
          <w:rPr>
            <w:rFonts w:hint="eastAsia" w:eastAsia="宋体"/>
            <w:lang w:val="en-US" w:eastAsia="zh-CN"/>
          </w:rPr>
          <w:t>能识别</w:t>
        </w:r>
      </w:ins>
      <w:ins w:id="1086" w:author="$$$" w:date="2022-02-10T18:08:49Z">
        <w:r>
          <w:rPr>
            <w:rFonts w:hint="eastAsia" w:eastAsia="宋体"/>
            <w:lang w:val="en-US" w:eastAsia="zh-CN"/>
          </w:rPr>
          <w:t>出</w:t>
        </w:r>
      </w:ins>
      <w:ins w:id="1087" w:author="$$$" w:date="2022-02-10T18:08:50Z">
        <w:r>
          <w:rPr>
            <w:rFonts w:hint="eastAsia" w:eastAsia="宋体"/>
            <w:lang w:val="en-US" w:eastAsia="zh-CN"/>
          </w:rPr>
          <w:t>图片</w:t>
        </w:r>
      </w:ins>
      <w:ins w:id="1088" w:author="$$$" w:date="2022-02-10T18:08:52Z">
        <w:r>
          <w:rPr>
            <w:rFonts w:hint="eastAsia" w:eastAsia="宋体"/>
            <w:lang w:val="en-US" w:eastAsia="zh-CN"/>
          </w:rPr>
          <w:t>为客厅，</w:t>
        </w:r>
      </w:ins>
      <w:ins w:id="1089" w:author="$$$" w:date="2022-02-10T18:08:55Z">
        <w:r>
          <w:rPr>
            <w:rFonts w:hint="eastAsia" w:eastAsia="宋体"/>
            <w:lang w:val="en-US" w:eastAsia="zh-CN"/>
          </w:rPr>
          <w:t>则应该</w:t>
        </w:r>
      </w:ins>
      <w:ins w:id="1090" w:author="$$$" w:date="2022-02-10T18:08:56Z">
        <w:r>
          <w:rPr>
            <w:rFonts w:hint="eastAsia" w:eastAsia="宋体"/>
            <w:lang w:val="en-US" w:eastAsia="zh-CN"/>
          </w:rPr>
          <w:t>标注为</w:t>
        </w:r>
      </w:ins>
      <w:ins w:id="1091" w:author="$$$" w:date="2022-02-10T18:08:58Z">
        <w:r>
          <w:rPr>
            <w:rFonts w:hint="eastAsia" w:eastAsia="宋体"/>
            <w:lang w:val="en-US" w:eastAsia="zh-CN"/>
          </w:rPr>
          <w:t>客厅。</w:t>
        </w:r>
      </w:ins>
    </w:p>
    <w:p>
      <w:pPr>
        <w:rPr>
          <w:ins w:id="1092" w:author="$$$" w:date="2022-02-10T16:41:04Z"/>
        </w:rPr>
      </w:pPr>
      <w:ins w:id="1093" w:author="$$$" w:date="2022-02-10T16:34:30Z">
        <w:r>
          <w:rPr/>
          <w:drawing>
            <wp:inline distT="0" distB="0" distL="0" distR="0">
              <wp:extent cx="2727960" cy="2045970"/>
              <wp:effectExtent l="0" t="0" r="15240"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flipH="1">
                        <a:off x="0" y="0"/>
                        <a:ext cx="2745328" cy="2059127"/>
                      </a:xfrm>
                      <a:prstGeom prst="rect">
                        <a:avLst/>
                      </a:prstGeom>
                      <a:noFill/>
                      <a:ln>
                        <a:noFill/>
                      </a:ln>
                    </pic:spPr>
                  </pic:pic>
                </a:graphicData>
              </a:graphic>
            </wp:inline>
          </w:drawing>
        </w:r>
      </w:ins>
    </w:p>
    <w:p>
      <w:pPr>
        <w:rPr>
          <w:ins w:id="1095" w:author="$$$" w:date="2022-02-10T16:42:13Z"/>
        </w:rPr>
      </w:pPr>
      <w:ins w:id="1096" w:author="$$$" w:date="2022-02-10T16:42:08Z">
        <w:r>
          <w:rPr/>
          <w:drawing>
            <wp:inline distT="0" distB="0" distL="114300" distR="114300">
              <wp:extent cx="4083685" cy="1962785"/>
              <wp:effectExtent l="0" t="0" r="12065" b="1841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35"/>
                      <a:stretch>
                        <a:fillRect/>
                      </a:stretch>
                    </pic:blipFill>
                    <pic:spPr>
                      <a:xfrm>
                        <a:off x="0" y="0"/>
                        <a:ext cx="4083685" cy="1962785"/>
                      </a:xfrm>
                      <a:prstGeom prst="rect">
                        <a:avLst/>
                      </a:prstGeom>
                      <a:noFill/>
                      <a:ln>
                        <a:noFill/>
                      </a:ln>
                    </pic:spPr>
                  </pic:pic>
                </a:graphicData>
              </a:graphic>
            </wp:inline>
          </w:drawing>
        </w:r>
      </w:ins>
    </w:p>
    <w:p>
      <w:pPr>
        <w:rPr>
          <w:ins w:id="1098" w:author="$$$" w:date="2022-02-10T19:19:40Z"/>
        </w:rPr>
      </w:pPr>
      <w:ins w:id="1099" w:author="$$$" w:date="2022-02-10T19:17:11Z">
        <w:r>
          <w:rPr/>
          <w:drawing>
            <wp:inline distT="0" distB="0" distL="114300" distR="114300">
              <wp:extent cx="4080510" cy="2303145"/>
              <wp:effectExtent l="0" t="0" r="15240" b="1905"/>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36"/>
                      <a:stretch>
                        <a:fillRect/>
                      </a:stretch>
                    </pic:blipFill>
                    <pic:spPr>
                      <a:xfrm>
                        <a:off x="0" y="0"/>
                        <a:ext cx="4080510" cy="2303145"/>
                      </a:xfrm>
                      <a:prstGeom prst="rect">
                        <a:avLst/>
                      </a:prstGeom>
                      <a:noFill/>
                      <a:ln>
                        <a:noFill/>
                      </a:ln>
                    </pic:spPr>
                  </pic:pic>
                </a:graphicData>
              </a:graphic>
            </wp:inline>
          </w:drawing>
        </w:r>
      </w:ins>
    </w:p>
    <w:p>
      <w:pPr>
        <w:rPr>
          <w:ins w:id="1101" w:author="$$$" w:date="2022-02-10T19:20:19Z"/>
        </w:rPr>
      </w:pPr>
      <w:ins w:id="1102" w:author="$$$" w:date="2022-02-10T19:19:40Z">
        <w:r>
          <w:rPr/>
          <w:drawing>
            <wp:inline distT="0" distB="0" distL="114300" distR="114300">
              <wp:extent cx="4230370" cy="2367915"/>
              <wp:effectExtent l="0" t="0" r="17780" b="13335"/>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37"/>
                      <a:stretch>
                        <a:fillRect/>
                      </a:stretch>
                    </pic:blipFill>
                    <pic:spPr>
                      <a:xfrm>
                        <a:off x="0" y="0"/>
                        <a:ext cx="4230370" cy="2367915"/>
                      </a:xfrm>
                      <a:prstGeom prst="rect">
                        <a:avLst/>
                      </a:prstGeom>
                      <a:noFill/>
                      <a:ln>
                        <a:noFill/>
                      </a:ln>
                    </pic:spPr>
                  </pic:pic>
                </a:graphicData>
              </a:graphic>
            </wp:inline>
          </w:drawing>
        </w:r>
      </w:ins>
    </w:p>
    <w:p>
      <w:pPr>
        <w:rPr>
          <w:ins w:id="1104" w:author="$$$" w:date="2022-02-10T16:22:46Z"/>
          <w:rFonts w:hint="default"/>
        </w:rPr>
      </w:pPr>
      <w:ins w:id="1105" w:author="$$$" w:date="2022-02-10T19:20:19Z">
        <w:r>
          <w:rPr/>
          <w:drawing>
            <wp:inline distT="0" distB="0" distL="114300" distR="114300">
              <wp:extent cx="4272915" cy="2381250"/>
              <wp:effectExtent l="0" t="0" r="13335" b="0"/>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38"/>
                      <a:stretch>
                        <a:fillRect/>
                      </a:stretch>
                    </pic:blipFill>
                    <pic:spPr>
                      <a:xfrm>
                        <a:off x="0" y="0"/>
                        <a:ext cx="4272915" cy="2381250"/>
                      </a:xfrm>
                      <a:prstGeom prst="rect">
                        <a:avLst/>
                      </a:prstGeom>
                      <a:noFill/>
                      <a:ln>
                        <a:noFill/>
                      </a:ln>
                    </pic:spPr>
                  </pic:pic>
                </a:graphicData>
              </a:graphic>
            </wp:inline>
          </w:drawing>
        </w:r>
      </w:ins>
    </w:p>
    <w:p>
      <w:pPr>
        <w:keepNext w:val="0"/>
        <w:keepLines w:val="0"/>
        <w:widowControl/>
        <w:numPr>
          <w:ilvl w:val="1"/>
          <w:numId w:val="1"/>
        </w:numPr>
        <w:suppressLineNumbers w:val="0"/>
        <w:ind w:left="1265" w:leftChars="0" w:hanging="425" w:firstLineChars="0"/>
        <w:jc w:val="left"/>
        <w:rPr>
          <w:ins w:id="1108" w:author="$$$" w:date="2022-02-10T18:27:31Z"/>
          <w:rFonts w:hint="default"/>
          <w:lang w:val="en-US" w:eastAsia="zh-CN" w:bidi="ar"/>
        </w:rPr>
        <w:pPrChange w:id="1107" w:author="$$$" w:date="2022-02-10T18:27:31Z">
          <w:pPr>
            <w:pStyle w:val="3"/>
            <w:keepNext w:val="0"/>
            <w:keepLines w:val="0"/>
            <w:widowControl/>
            <w:numPr>
              <w:ilvl w:val="1"/>
              <w:numId w:val="1"/>
            </w:numPr>
            <w:suppressLineNumbers w:val="0"/>
            <w:ind w:left="1265" w:leftChars="0" w:hanging="425" w:firstLineChars="0"/>
            <w:jc w:val="left"/>
          </w:pPr>
        </w:pPrChange>
      </w:pPr>
      <w:ins w:id="1109" w:author="$$$" w:date="2022-02-10T18:27:31Z">
        <w:r>
          <w:rPr>
            <w:rFonts w:hint="default"/>
            <w:lang w:val="en-US" w:eastAsia="zh-CN" w:bidi="ar"/>
          </w:rPr>
          <w:br w:type="page"/>
        </w:r>
      </w:ins>
    </w:p>
    <w:p>
      <w:pPr>
        <w:pStyle w:val="3"/>
        <w:keepNext w:val="0"/>
        <w:keepLines w:val="0"/>
        <w:widowControl/>
        <w:numPr>
          <w:ilvl w:val="-1"/>
          <w:numId w:val="0"/>
        </w:numPr>
        <w:suppressLineNumbers w:val="0"/>
        <w:ind w:left="0" w:leftChars="0" w:firstLine="0" w:firstLineChars="0"/>
        <w:jc w:val="left"/>
        <w:rPr>
          <w:ins w:id="1111" w:author="$$$" w:date="2022-02-10T18:09:04Z"/>
          <w:rFonts w:hint="default"/>
          <w:lang w:val="en-US" w:eastAsia="zh-CN" w:bidi="ar"/>
        </w:rPr>
        <w:pPrChange w:id="1110" w:author="$$$" w:date="2022-02-10T18:26:18Z">
          <w:pPr>
            <w:pStyle w:val="3"/>
            <w:keepNext w:val="0"/>
            <w:keepLines w:val="0"/>
            <w:widowControl/>
            <w:numPr>
              <w:ilvl w:val="1"/>
              <w:numId w:val="1"/>
            </w:numPr>
            <w:suppressLineNumbers w:val="0"/>
            <w:ind w:left="1265" w:leftChars="0" w:hanging="425" w:firstLineChars="0"/>
            <w:jc w:val="left"/>
          </w:pPr>
        </w:pPrChange>
      </w:pPr>
      <w:ins w:id="1112" w:author="$$$" w:date="2022-02-10T16:22:46Z">
        <w:r>
          <w:rPr>
            <w:rFonts w:hint="default"/>
            <w:lang w:val="en-US" w:eastAsia="zh-CN" w:bidi="ar"/>
          </w:rPr>
          <w:t>toilet_room（卫生间）</w:t>
        </w:r>
      </w:ins>
    </w:p>
    <w:p>
      <w:pPr>
        <w:rPr>
          <w:ins w:id="1113" w:author="$$$" w:date="2022-02-10T16:36:06Z"/>
          <w:rFonts w:hint="default"/>
          <w:lang w:val="en-US" w:eastAsia="zh-CN"/>
        </w:rPr>
      </w:pPr>
      <w:ins w:id="1114" w:author="$$$" w:date="2022-02-10T18:09:08Z">
        <w:r>
          <w:rPr>
            <w:rFonts w:hint="eastAsia"/>
            <w:lang w:val="en-US" w:eastAsia="zh-CN" w:bidi="ar"/>
          </w:rPr>
          <w:t>只有</w:t>
        </w:r>
      </w:ins>
      <w:ins w:id="1115" w:author="$$$" w:date="2022-02-10T18:09:10Z">
        <w:r>
          <w:rPr>
            <w:rFonts w:hint="eastAsia"/>
            <w:lang w:val="en-US" w:eastAsia="zh-CN" w:bidi="ar"/>
          </w:rPr>
          <w:t>看到</w:t>
        </w:r>
      </w:ins>
      <w:ins w:id="1116" w:author="$$$" w:date="2022-02-10T18:09:12Z">
        <w:r>
          <w:rPr>
            <w:rFonts w:hint="eastAsia"/>
            <w:lang w:val="en-US" w:eastAsia="zh-CN" w:bidi="ar"/>
          </w:rPr>
          <w:t>马桶，</w:t>
        </w:r>
      </w:ins>
      <w:ins w:id="1117" w:author="$$$" w:date="2022-02-10T18:09:15Z">
        <w:r>
          <w:rPr>
            <w:rFonts w:hint="eastAsia"/>
            <w:lang w:val="en-US" w:eastAsia="zh-CN" w:bidi="ar"/>
          </w:rPr>
          <w:t>盥洗</w:t>
        </w:r>
      </w:ins>
      <w:ins w:id="1118" w:author="$$$" w:date="2022-02-10T18:09:16Z">
        <w:r>
          <w:rPr>
            <w:rFonts w:hint="eastAsia"/>
            <w:lang w:val="en-US" w:eastAsia="zh-CN" w:bidi="ar"/>
          </w:rPr>
          <w:t>盆</w:t>
        </w:r>
      </w:ins>
      <w:ins w:id="1119" w:author="$$$" w:date="2022-02-10T18:09:23Z">
        <w:r>
          <w:rPr>
            <w:rFonts w:hint="eastAsia"/>
            <w:lang w:val="en-US" w:eastAsia="zh-CN" w:bidi="ar"/>
          </w:rPr>
          <w:t>等</w:t>
        </w:r>
      </w:ins>
      <w:ins w:id="1120" w:author="$$$" w:date="2022-02-10T18:09:24Z">
        <w:r>
          <w:rPr>
            <w:rFonts w:hint="eastAsia"/>
            <w:lang w:val="en-US" w:eastAsia="zh-CN" w:bidi="ar"/>
          </w:rPr>
          <w:t>明显</w:t>
        </w:r>
      </w:ins>
      <w:ins w:id="1121" w:author="$$$" w:date="2022-02-10T18:09:26Z">
        <w:r>
          <w:rPr>
            <w:rFonts w:hint="eastAsia"/>
            <w:lang w:val="en-US" w:eastAsia="zh-CN" w:bidi="ar"/>
          </w:rPr>
          <w:t>厕所</w:t>
        </w:r>
      </w:ins>
      <w:ins w:id="1122" w:author="$$$" w:date="2022-02-10T18:09:30Z">
        <w:r>
          <w:rPr>
            <w:rFonts w:hint="eastAsia"/>
            <w:lang w:val="en-US" w:eastAsia="zh-CN" w:bidi="ar"/>
          </w:rPr>
          <w:t>特征</w:t>
        </w:r>
      </w:ins>
      <w:ins w:id="1123" w:author="$$$" w:date="2022-02-10T18:09:32Z">
        <w:r>
          <w:rPr>
            <w:rFonts w:hint="eastAsia"/>
            <w:lang w:val="en-US" w:eastAsia="zh-CN" w:bidi="ar"/>
          </w:rPr>
          <w:t>物品</w:t>
        </w:r>
      </w:ins>
      <w:ins w:id="1124" w:author="$$$" w:date="2022-02-10T18:09:33Z">
        <w:r>
          <w:rPr>
            <w:rFonts w:hint="eastAsia"/>
            <w:lang w:val="en-US" w:eastAsia="zh-CN" w:bidi="ar"/>
          </w:rPr>
          <w:t>才可以</w:t>
        </w:r>
      </w:ins>
      <w:ins w:id="1125" w:author="$$$" w:date="2022-02-10T18:09:34Z">
        <w:r>
          <w:rPr>
            <w:rFonts w:hint="eastAsia"/>
            <w:lang w:val="en-US" w:eastAsia="zh-CN" w:bidi="ar"/>
          </w:rPr>
          <w:t>分类为</w:t>
        </w:r>
      </w:ins>
      <w:ins w:id="1126" w:author="$$$" w:date="2022-02-10T18:09:36Z">
        <w:r>
          <w:rPr>
            <w:rFonts w:hint="eastAsia"/>
            <w:lang w:val="en-US" w:eastAsia="zh-CN" w:bidi="ar"/>
          </w:rPr>
          <w:t>卫生间</w:t>
        </w:r>
      </w:ins>
      <w:ins w:id="1127" w:author="$$$" w:date="2022-02-10T18:09:37Z">
        <w:r>
          <w:rPr>
            <w:rFonts w:hint="eastAsia"/>
            <w:lang w:val="en-US" w:eastAsia="zh-CN" w:bidi="ar"/>
          </w:rPr>
          <w:t>。</w:t>
        </w:r>
      </w:ins>
    </w:p>
    <w:p>
      <w:pPr>
        <w:rPr>
          <w:ins w:id="1128" w:author="$$$" w:date="2022-02-10T18:09:58Z"/>
        </w:rPr>
      </w:pPr>
      <w:ins w:id="1129" w:author="$$$" w:date="2022-02-10T16:36:06Z">
        <w:r>
          <w:rPr/>
          <w:drawing>
            <wp:inline distT="0" distB="0" distL="0" distR="0">
              <wp:extent cx="2766060" cy="207327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784872" cy="2087728"/>
                      </a:xfrm>
                      <a:prstGeom prst="rect">
                        <a:avLst/>
                      </a:prstGeom>
                      <a:noFill/>
                      <a:ln>
                        <a:noFill/>
                      </a:ln>
                    </pic:spPr>
                  </pic:pic>
                </a:graphicData>
              </a:graphic>
            </wp:inline>
          </w:drawing>
        </w:r>
      </w:ins>
      <w:ins w:id="1131" w:author="$$$" w:date="2022-02-10T16:36:06Z">
        <w:r>
          <w:rPr/>
          <w:drawing>
            <wp:inline distT="0" distB="0" distL="0" distR="0">
              <wp:extent cx="2646680" cy="198564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673667" cy="2005631"/>
                      </a:xfrm>
                      <a:prstGeom prst="rect">
                        <a:avLst/>
                      </a:prstGeom>
                      <a:noFill/>
                      <a:ln>
                        <a:noFill/>
                      </a:ln>
                    </pic:spPr>
                  </pic:pic>
                </a:graphicData>
              </a:graphic>
            </wp:inline>
          </w:drawing>
        </w:r>
      </w:ins>
    </w:p>
    <w:p>
      <w:pPr>
        <w:rPr>
          <w:ins w:id="1133" w:author="$$$" w:date="2022-02-10T19:21:13Z"/>
        </w:rPr>
      </w:pPr>
      <w:ins w:id="1134" w:author="$$$" w:date="2022-02-10T19:20:50Z">
        <w:r>
          <w:rPr/>
          <w:drawing>
            <wp:inline distT="0" distB="0" distL="114300" distR="114300">
              <wp:extent cx="4034155" cy="2226945"/>
              <wp:effectExtent l="0" t="0" r="4445" b="1905"/>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41"/>
                      <a:stretch>
                        <a:fillRect/>
                      </a:stretch>
                    </pic:blipFill>
                    <pic:spPr>
                      <a:xfrm>
                        <a:off x="0" y="0"/>
                        <a:ext cx="4034155" cy="2226945"/>
                      </a:xfrm>
                      <a:prstGeom prst="rect">
                        <a:avLst/>
                      </a:prstGeom>
                      <a:noFill/>
                      <a:ln>
                        <a:noFill/>
                      </a:ln>
                    </pic:spPr>
                  </pic:pic>
                </a:graphicData>
              </a:graphic>
            </wp:inline>
          </w:drawing>
        </w:r>
      </w:ins>
    </w:p>
    <w:p>
      <w:pPr>
        <w:rPr>
          <w:ins w:id="1136" w:author="$$$" w:date="2022-02-10T19:22:22Z"/>
        </w:rPr>
      </w:pPr>
      <w:ins w:id="1137" w:author="$$$" w:date="2022-02-10T19:21:13Z">
        <w:r>
          <w:rPr/>
          <w:drawing>
            <wp:inline distT="0" distB="0" distL="114300" distR="114300">
              <wp:extent cx="4606925" cy="2507615"/>
              <wp:effectExtent l="0" t="0" r="3175" b="6985"/>
              <wp:docPr id="1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
                      <pic:cNvPicPr>
                        <a:picLocks noChangeAspect="1"/>
                      </pic:cNvPicPr>
                    </pic:nvPicPr>
                    <pic:blipFill>
                      <a:blip r:embed="rId42"/>
                      <a:stretch>
                        <a:fillRect/>
                      </a:stretch>
                    </pic:blipFill>
                    <pic:spPr>
                      <a:xfrm>
                        <a:off x="0" y="0"/>
                        <a:ext cx="4606925" cy="2507615"/>
                      </a:xfrm>
                      <a:prstGeom prst="rect">
                        <a:avLst/>
                      </a:prstGeom>
                      <a:noFill/>
                      <a:ln>
                        <a:noFill/>
                      </a:ln>
                    </pic:spPr>
                  </pic:pic>
                </a:graphicData>
              </a:graphic>
            </wp:inline>
          </w:drawing>
        </w:r>
      </w:ins>
    </w:p>
    <w:p>
      <w:pPr>
        <w:rPr>
          <w:ins w:id="1139" w:author="$$$" w:date="2022-02-10T16:22:46Z"/>
          <w:rFonts w:hint="default"/>
          <w:lang w:val="en-US" w:eastAsia="zh-CN"/>
        </w:rPr>
      </w:pPr>
      <w:ins w:id="1140" w:author="$$$" w:date="2022-02-10T19:22:23Z">
        <w:r>
          <w:rPr/>
          <w:drawing>
            <wp:inline distT="0" distB="0" distL="114300" distR="114300">
              <wp:extent cx="4495800" cy="2503805"/>
              <wp:effectExtent l="0" t="0" r="0" b="10795"/>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
                      <pic:cNvPicPr>
                        <a:picLocks noChangeAspect="1"/>
                      </pic:cNvPicPr>
                    </pic:nvPicPr>
                    <pic:blipFill>
                      <a:blip r:embed="rId43"/>
                      <a:stretch>
                        <a:fillRect/>
                      </a:stretch>
                    </pic:blipFill>
                    <pic:spPr>
                      <a:xfrm>
                        <a:off x="0" y="0"/>
                        <a:ext cx="4495800" cy="2503805"/>
                      </a:xfrm>
                      <a:prstGeom prst="rect">
                        <a:avLst/>
                      </a:prstGeom>
                      <a:noFill/>
                      <a:ln>
                        <a:noFill/>
                      </a:ln>
                    </pic:spPr>
                  </pic:pic>
                </a:graphicData>
              </a:graphic>
            </wp:inline>
          </w:drawing>
        </w:r>
      </w:ins>
      <w:bookmarkStart w:id="0" w:name="_GoBack"/>
      <w:bookmarkEnd w:id="0"/>
    </w:p>
    <w:p>
      <w:pPr>
        <w:widowControl/>
        <w:numPr>
          <w:ilvl w:val="1"/>
          <w:numId w:val="1"/>
        </w:numPr>
        <w:ind w:left="1265" w:hanging="425" w:firstLineChars="0"/>
        <w:jc w:val="left"/>
        <w:rPr>
          <w:ins w:id="1143" w:author="$$$" w:date="2022-02-10T18:27:33Z"/>
          <w:rFonts w:hint="default"/>
          <w:lang w:val="en-US" w:eastAsia="zh-CN" w:bidi="ar"/>
        </w:rPr>
        <w:pPrChange w:id="1142" w:author="$$$" w:date="2022-02-10T18:27:33Z">
          <w:pPr>
            <w:pStyle w:val="3"/>
            <w:widowControl/>
            <w:numPr>
              <w:ilvl w:val="1"/>
              <w:numId w:val="1"/>
            </w:numPr>
            <w:ind w:left="1265" w:hanging="425" w:firstLineChars="0"/>
            <w:jc w:val="left"/>
          </w:pPr>
        </w:pPrChange>
      </w:pPr>
      <w:ins w:id="1144" w:author="$$$" w:date="2022-02-10T18:27:33Z">
        <w:r>
          <w:rPr>
            <w:rFonts w:hint="default"/>
            <w:lang w:val="en-US" w:eastAsia="zh-CN" w:bidi="ar"/>
          </w:rPr>
          <w:br w:type="page"/>
        </w:r>
      </w:ins>
    </w:p>
    <w:p>
      <w:pPr>
        <w:pStyle w:val="3"/>
        <w:keepNext w:val="0"/>
        <w:keepLines w:val="0"/>
        <w:widowControl/>
        <w:numPr>
          <w:ilvl w:val="-1"/>
          <w:numId w:val="0"/>
        </w:numPr>
        <w:ind w:left="0" w:firstLine="0" w:firstLineChars="0"/>
        <w:jc w:val="left"/>
        <w:rPr>
          <w:ins w:id="1146" w:author="$$$" w:date="2022-02-10T18:09:42Z"/>
          <w:rFonts w:hint="default"/>
          <w:lang w:val="en-US" w:eastAsia="zh-CN" w:bidi="ar"/>
        </w:rPr>
        <w:pPrChange w:id="1145" w:author="$$$" w:date="2022-02-10T18:26:23Z">
          <w:pPr>
            <w:pStyle w:val="3"/>
            <w:widowControl/>
            <w:numPr>
              <w:ilvl w:val="1"/>
              <w:numId w:val="1"/>
            </w:numPr>
            <w:ind w:left="1265" w:hanging="425" w:firstLineChars="0"/>
            <w:jc w:val="left"/>
          </w:pPr>
        </w:pPrChange>
      </w:pPr>
      <w:ins w:id="1147" w:author="$$$" w:date="2022-02-10T16:22:46Z">
        <w:r>
          <w:rPr>
            <w:rFonts w:hint="default"/>
            <w:lang w:val="en-US" w:eastAsia="zh-CN" w:bidi="ar"/>
          </w:rPr>
          <w:t>balcony （阳台）</w:t>
        </w:r>
      </w:ins>
    </w:p>
    <w:p>
      <w:pPr>
        <w:rPr>
          <w:ins w:id="1148" w:author="$$$" w:date="2022-02-10T16:41:01Z"/>
          <w:rFonts w:hint="default"/>
          <w:lang w:val="en-US" w:eastAsia="zh-CN"/>
        </w:rPr>
      </w:pPr>
      <w:ins w:id="1149" w:author="$$$" w:date="2022-02-10T18:10:09Z">
        <w:r>
          <w:rPr>
            <w:rFonts w:hint="eastAsia"/>
            <w:lang w:val="en-US" w:eastAsia="zh-CN"/>
          </w:rPr>
          <w:t>有</w:t>
        </w:r>
      </w:ins>
      <w:ins w:id="1150" w:author="$$$" w:date="2022-02-10T18:10:11Z">
        <w:r>
          <w:rPr>
            <w:rFonts w:hint="eastAsia"/>
            <w:lang w:val="en-US" w:eastAsia="zh-CN"/>
          </w:rPr>
          <w:t>栅栏</w:t>
        </w:r>
      </w:ins>
      <w:ins w:id="1151" w:author="$$$" w:date="2022-02-10T18:10:14Z">
        <w:r>
          <w:rPr>
            <w:rFonts w:hint="eastAsia"/>
            <w:lang w:val="en-US" w:eastAsia="zh-CN"/>
          </w:rPr>
          <w:t>并且</w:t>
        </w:r>
      </w:ins>
      <w:ins w:id="1152" w:author="$$$" w:date="2022-02-10T18:10:15Z">
        <w:r>
          <w:rPr>
            <w:rFonts w:hint="eastAsia"/>
            <w:lang w:val="en-US" w:eastAsia="zh-CN"/>
          </w:rPr>
          <w:t>栅栏</w:t>
        </w:r>
      </w:ins>
      <w:ins w:id="1153" w:author="$$$" w:date="2022-02-10T18:10:18Z">
        <w:r>
          <w:rPr>
            <w:rFonts w:hint="eastAsia"/>
            <w:lang w:val="en-US" w:eastAsia="zh-CN"/>
          </w:rPr>
          <w:t>背景</w:t>
        </w:r>
      </w:ins>
      <w:ins w:id="1154" w:author="$$$" w:date="2022-02-10T18:10:19Z">
        <w:r>
          <w:rPr>
            <w:rFonts w:hint="eastAsia"/>
            <w:lang w:val="en-US" w:eastAsia="zh-CN"/>
          </w:rPr>
          <w:t>是</w:t>
        </w:r>
      </w:ins>
      <w:ins w:id="1155" w:author="$$$" w:date="2022-02-10T18:10:21Z">
        <w:r>
          <w:rPr>
            <w:rFonts w:hint="eastAsia"/>
            <w:lang w:val="en-US" w:eastAsia="zh-CN"/>
          </w:rPr>
          <w:t>天空，</w:t>
        </w:r>
      </w:ins>
      <w:ins w:id="1156" w:author="$$$" w:date="2022-02-10T18:10:26Z">
        <w:r>
          <w:rPr>
            <w:rFonts w:hint="eastAsia"/>
            <w:lang w:val="en-US" w:eastAsia="zh-CN"/>
          </w:rPr>
          <w:t>则可以</w:t>
        </w:r>
      </w:ins>
      <w:ins w:id="1157" w:author="$$$" w:date="2022-02-10T18:10:27Z">
        <w:r>
          <w:rPr>
            <w:rFonts w:hint="eastAsia"/>
            <w:lang w:val="en-US" w:eastAsia="zh-CN"/>
          </w:rPr>
          <w:t>判定为</w:t>
        </w:r>
      </w:ins>
      <w:ins w:id="1158" w:author="$$$" w:date="2022-02-10T18:10:31Z">
        <w:r>
          <w:rPr>
            <w:rFonts w:hint="eastAsia"/>
            <w:lang w:val="en-US" w:eastAsia="zh-CN"/>
          </w:rPr>
          <w:t>阳台。</w:t>
        </w:r>
      </w:ins>
      <w:ins w:id="1159" w:author="$$$" w:date="2022-02-10T18:10:36Z">
        <w:r>
          <w:rPr>
            <w:rFonts w:hint="eastAsia"/>
            <w:lang w:val="en-US" w:eastAsia="zh-CN"/>
          </w:rPr>
          <w:t>注意</w:t>
        </w:r>
      </w:ins>
      <w:ins w:id="1160" w:author="$$$" w:date="2022-02-10T18:10:38Z">
        <w:r>
          <w:rPr>
            <w:rFonts w:hint="eastAsia"/>
            <w:lang w:val="en-US" w:eastAsia="zh-CN"/>
          </w:rPr>
          <w:t>不要和</w:t>
        </w:r>
      </w:ins>
      <w:ins w:id="1161" w:author="$$$" w:date="2022-02-10T18:10:52Z">
        <w:r>
          <w:rPr>
            <w:rFonts w:hint="eastAsia"/>
            <w:lang w:val="en-US" w:eastAsia="zh-CN"/>
          </w:rPr>
          <w:t>fences</w:t>
        </w:r>
      </w:ins>
      <w:ins w:id="1162" w:author="$$$" w:date="2022-02-10T18:10:53Z">
        <w:r>
          <w:rPr>
            <w:rFonts w:hint="eastAsia"/>
            <w:lang w:val="en-US" w:eastAsia="zh-CN"/>
          </w:rPr>
          <w:t>（</w:t>
        </w:r>
      </w:ins>
      <w:ins w:id="1163" w:author="$$$" w:date="2022-02-10T18:10:57Z">
        <w:r>
          <w:rPr>
            <w:rFonts w:hint="eastAsia"/>
            <w:lang w:val="en-US" w:eastAsia="zh-CN"/>
          </w:rPr>
          <w:t>楼梯扶手，</w:t>
        </w:r>
      </w:ins>
      <w:ins w:id="1164" w:author="$$$" w:date="2022-02-10T18:11:01Z">
        <w:r>
          <w:rPr>
            <w:rFonts w:hint="eastAsia"/>
            <w:lang w:val="en-US" w:eastAsia="zh-CN"/>
          </w:rPr>
          <w:t>栅栏</w:t>
        </w:r>
      </w:ins>
      <w:ins w:id="1165" w:author="$$$" w:date="2022-02-10T18:10:53Z">
        <w:r>
          <w:rPr>
            <w:rFonts w:hint="eastAsia"/>
            <w:lang w:val="en-US" w:eastAsia="zh-CN"/>
          </w:rPr>
          <w:t>）</w:t>
        </w:r>
      </w:ins>
      <w:ins w:id="1166" w:author="$$$" w:date="2022-02-10T18:11:03Z">
        <w:r>
          <w:rPr>
            <w:rFonts w:hint="eastAsia"/>
            <w:lang w:val="en-US" w:eastAsia="zh-CN"/>
          </w:rPr>
          <w:t>类别</w:t>
        </w:r>
      </w:ins>
      <w:ins w:id="1167" w:author="$$$" w:date="2022-02-10T18:11:10Z">
        <w:r>
          <w:rPr>
            <w:rFonts w:hint="eastAsia"/>
            <w:lang w:val="en-US" w:eastAsia="zh-CN"/>
          </w:rPr>
          <w:t>弄混</w:t>
        </w:r>
      </w:ins>
      <w:ins w:id="1168" w:author="$$$" w:date="2022-02-10T18:11:11Z">
        <w:r>
          <w:rPr>
            <w:rFonts w:hint="eastAsia"/>
            <w:lang w:val="en-US" w:eastAsia="zh-CN"/>
          </w:rPr>
          <w:t>。</w:t>
        </w:r>
      </w:ins>
      <w:ins w:id="1169" w:author="$$$" w:date="2022-02-10T18:11:13Z">
        <w:r>
          <w:rPr>
            <w:rFonts w:hint="eastAsia"/>
            <w:lang w:val="en-US" w:eastAsia="zh-CN"/>
          </w:rPr>
          <w:t>fences</w:t>
        </w:r>
      </w:ins>
      <w:ins w:id="1170" w:author="$$$" w:date="2022-02-10T18:11:15Z">
        <w:r>
          <w:rPr>
            <w:rFonts w:hint="eastAsia"/>
            <w:lang w:val="en-US" w:eastAsia="zh-CN"/>
          </w:rPr>
          <w:t>是</w:t>
        </w:r>
      </w:ins>
      <w:ins w:id="1171" w:author="$$$" w:date="2022-02-10T18:11:20Z">
        <w:r>
          <w:rPr>
            <w:rFonts w:hint="eastAsia"/>
            <w:lang w:val="en-US" w:eastAsia="zh-CN"/>
          </w:rPr>
          <w:t>指</w:t>
        </w:r>
      </w:ins>
      <w:ins w:id="1172" w:author="$$$" w:date="2022-02-10T18:11:22Z">
        <w:r>
          <w:rPr>
            <w:rFonts w:hint="eastAsia"/>
            <w:lang w:val="en-US" w:eastAsia="zh-CN"/>
          </w:rPr>
          <w:t>所有</w:t>
        </w:r>
      </w:ins>
      <w:ins w:id="1173" w:author="$$$" w:date="2022-02-10T18:11:23Z">
        <w:r>
          <w:rPr>
            <w:rFonts w:hint="eastAsia"/>
            <w:lang w:val="en-US" w:eastAsia="zh-CN"/>
          </w:rPr>
          <w:t>室内</w:t>
        </w:r>
      </w:ins>
      <w:ins w:id="1174" w:author="$$$" w:date="2022-02-10T18:11:25Z">
        <w:r>
          <w:rPr>
            <w:rFonts w:hint="eastAsia"/>
            <w:lang w:val="en-US" w:eastAsia="zh-CN"/>
          </w:rPr>
          <w:t>栅栏</w:t>
        </w:r>
      </w:ins>
      <w:ins w:id="1175" w:author="$$$" w:date="2022-02-10T18:11:26Z">
        <w:r>
          <w:rPr>
            <w:rFonts w:hint="eastAsia"/>
            <w:lang w:val="en-US" w:eastAsia="zh-CN"/>
          </w:rPr>
          <w:t>（比如</w:t>
        </w:r>
      </w:ins>
      <w:ins w:id="1176" w:author="$$$" w:date="2022-02-10T18:11:27Z">
        <w:r>
          <w:rPr>
            <w:rFonts w:hint="eastAsia"/>
            <w:lang w:val="en-US" w:eastAsia="zh-CN"/>
          </w:rPr>
          <w:t>楼梯</w:t>
        </w:r>
      </w:ins>
      <w:ins w:id="1177" w:author="$$$" w:date="2022-02-10T18:11:29Z">
        <w:r>
          <w:rPr>
            <w:rFonts w:hint="eastAsia"/>
            <w:lang w:val="en-US" w:eastAsia="zh-CN"/>
          </w:rPr>
          <w:t>扶手，</w:t>
        </w:r>
      </w:ins>
      <w:ins w:id="1178" w:author="$$$" w:date="2022-02-10T18:11:32Z">
        <w:r>
          <w:rPr>
            <w:rFonts w:hint="eastAsia"/>
            <w:lang w:val="en-US" w:eastAsia="zh-CN"/>
          </w:rPr>
          <w:t>婴儿</w:t>
        </w:r>
      </w:ins>
      <w:ins w:id="1179" w:author="$$$" w:date="2022-02-10T18:11:34Z">
        <w:r>
          <w:rPr>
            <w:rFonts w:hint="eastAsia"/>
            <w:lang w:val="en-US" w:eastAsia="zh-CN"/>
          </w:rPr>
          <w:t>玄关</w:t>
        </w:r>
      </w:ins>
      <w:ins w:id="1180" w:author="$$$" w:date="2022-02-10T18:11:37Z">
        <w:r>
          <w:rPr>
            <w:rFonts w:hint="eastAsia"/>
            <w:lang w:val="en-US" w:eastAsia="zh-CN"/>
          </w:rPr>
          <w:t>等</w:t>
        </w:r>
      </w:ins>
      <w:ins w:id="1181" w:author="$$$" w:date="2022-02-10T18:11:38Z">
        <w:r>
          <w:rPr>
            <w:rFonts w:hint="eastAsia"/>
            <w:lang w:val="en-US" w:eastAsia="zh-CN"/>
          </w:rPr>
          <w:t>）</w:t>
        </w:r>
      </w:ins>
      <w:ins w:id="1182" w:author="$$$" w:date="2022-02-10T18:11:43Z">
        <w:r>
          <w:rPr>
            <w:rFonts w:hint="eastAsia"/>
            <w:lang w:val="en-US" w:eastAsia="zh-CN"/>
          </w:rPr>
          <w:t>，</w:t>
        </w:r>
      </w:ins>
      <w:ins w:id="1183" w:author="$$$" w:date="2022-02-10T18:11:44Z">
        <w:r>
          <w:rPr>
            <w:rFonts w:hint="eastAsia"/>
            <w:lang w:val="en-US" w:eastAsia="zh-CN"/>
          </w:rPr>
          <w:t>阳台的</w:t>
        </w:r>
      </w:ins>
      <w:ins w:id="1184" w:author="$$$" w:date="2022-02-10T18:11:46Z">
        <w:r>
          <w:rPr>
            <w:rFonts w:hint="eastAsia"/>
            <w:lang w:val="en-US" w:eastAsia="zh-CN"/>
          </w:rPr>
          <w:t>栅栏可以</w:t>
        </w:r>
      </w:ins>
      <w:ins w:id="1185" w:author="$$$" w:date="2022-02-10T18:11:48Z">
        <w:r>
          <w:rPr>
            <w:rFonts w:hint="eastAsia"/>
            <w:lang w:val="en-US" w:eastAsia="zh-CN"/>
          </w:rPr>
          <w:t>理解</w:t>
        </w:r>
      </w:ins>
      <w:ins w:id="1186" w:author="$$$" w:date="2022-02-10T18:11:50Z">
        <w:r>
          <w:rPr>
            <w:rFonts w:hint="eastAsia"/>
            <w:lang w:val="en-US" w:eastAsia="zh-CN"/>
          </w:rPr>
          <w:t>为和</w:t>
        </w:r>
      </w:ins>
      <w:ins w:id="1187" w:author="$$$" w:date="2022-02-10T18:11:52Z">
        <w:r>
          <w:rPr>
            <w:rFonts w:hint="eastAsia"/>
            <w:lang w:val="en-US" w:eastAsia="zh-CN"/>
          </w:rPr>
          <w:t>室外</w:t>
        </w:r>
      </w:ins>
      <w:ins w:id="1188" w:author="$$$" w:date="2022-02-10T18:11:53Z">
        <w:r>
          <w:rPr>
            <w:rFonts w:hint="eastAsia"/>
            <w:lang w:val="en-US" w:eastAsia="zh-CN"/>
          </w:rPr>
          <w:t>接触</w:t>
        </w:r>
      </w:ins>
      <w:ins w:id="1189" w:author="$$$" w:date="2022-02-10T18:11:54Z">
        <w:r>
          <w:rPr>
            <w:rFonts w:hint="eastAsia"/>
            <w:lang w:val="en-US" w:eastAsia="zh-CN"/>
          </w:rPr>
          <w:t>的</w:t>
        </w:r>
      </w:ins>
      <w:ins w:id="1190" w:author="$$$" w:date="2022-02-10T18:11:56Z">
        <w:r>
          <w:rPr>
            <w:rFonts w:hint="eastAsia"/>
            <w:lang w:val="en-US" w:eastAsia="zh-CN"/>
          </w:rPr>
          <w:t>栅栏。</w:t>
        </w:r>
      </w:ins>
    </w:p>
    <w:p>
      <w:pPr>
        <w:rPr>
          <w:ins w:id="1191" w:author="$$$" w:date="2022-02-10T16:46:58Z"/>
        </w:rPr>
      </w:pPr>
      <w:ins w:id="1192" w:author="$$$" w:date="2022-02-10T16:46:15Z">
        <w:r>
          <w:rPr/>
          <w:drawing>
            <wp:inline distT="0" distB="0" distL="114300" distR="114300">
              <wp:extent cx="4128770" cy="1979295"/>
              <wp:effectExtent l="0" t="0" r="5080" b="1905"/>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44"/>
                      <a:stretch>
                        <a:fillRect/>
                      </a:stretch>
                    </pic:blipFill>
                    <pic:spPr>
                      <a:xfrm>
                        <a:off x="0" y="0"/>
                        <a:ext cx="4128770" cy="1979295"/>
                      </a:xfrm>
                      <a:prstGeom prst="rect">
                        <a:avLst/>
                      </a:prstGeom>
                      <a:noFill/>
                      <a:ln>
                        <a:noFill/>
                      </a:ln>
                    </pic:spPr>
                  </pic:pic>
                </a:graphicData>
              </a:graphic>
            </wp:inline>
          </w:drawing>
        </w:r>
      </w:ins>
    </w:p>
    <w:p>
      <w:pPr>
        <w:rPr>
          <w:ins w:id="1194" w:author="$$$" w:date="2022-02-10T16:47:22Z"/>
        </w:rPr>
      </w:pPr>
      <w:ins w:id="1195" w:author="$$$" w:date="2022-02-10T16:46:58Z">
        <w:r>
          <w:rPr/>
          <w:drawing>
            <wp:inline distT="0" distB="0" distL="114300" distR="114300">
              <wp:extent cx="3133725" cy="2095500"/>
              <wp:effectExtent l="0" t="0" r="9525" b="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45"/>
                      <a:stretch>
                        <a:fillRect/>
                      </a:stretch>
                    </pic:blipFill>
                    <pic:spPr>
                      <a:xfrm>
                        <a:off x="0" y="0"/>
                        <a:ext cx="3133725" cy="2095500"/>
                      </a:xfrm>
                      <a:prstGeom prst="rect">
                        <a:avLst/>
                      </a:prstGeom>
                      <a:noFill/>
                      <a:ln>
                        <a:noFill/>
                      </a:ln>
                    </pic:spPr>
                  </pic:pic>
                </a:graphicData>
              </a:graphic>
            </wp:inline>
          </w:drawing>
        </w:r>
      </w:ins>
    </w:p>
    <w:p>
      <w:pPr>
        <w:rPr>
          <w:ins w:id="1197" w:author="$$$" w:date="2022-02-10T16:47:07Z"/>
        </w:rPr>
      </w:pPr>
      <w:ins w:id="1198" w:author="$$$" w:date="2022-02-10T16:47:20Z">
        <w:r>
          <w:rPr/>
          <w:drawing>
            <wp:inline distT="0" distB="0" distL="114300" distR="114300">
              <wp:extent cx="3886835" cy="2780030"/>
              <wp:effectExtent l="0" t="0" r="18415" b="1270"/>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46"/>
                      <a:stretch>
                        <a:fillRect/>
                      </a:stretch>
                    </pic:blipFill>
                    <pic:spPr>
                      <a:xfrm>
                        <a:off x="0" y="0"/>
                        <a:ext cx="3886835" cy="2780030"/>
                      </a:xfrm>
                      <a:prstGeom prst="rect">
                        <a:avLst/>
                      </a:prstGeom>
                      <a:noFill/>
                      <a:ln>
                        <a:noFill/>
                      </a:ln>
                    </pic:spPr>
                  </pic:pic>
                </a:graphicData>
              </a:graphic>
            </wp:inline>
          </w:drawing>
        </w:r>
      </w:ins>
    </w:p>
    <w:p>
      <w:pPr>
        <w:rPr>
          <w:ins w:id="1200" w:author="$$$" w:date="2022-02-10T16:22:46Z"/>
          <w:rFonts w:hint="default"/>
          <w:lang w:val="en-US" w:eastAsia="zh-CN"/>
        </w:rPr>
      </w:pPr>
    </w:p>
    <w:p>
      <w:pPr>
        <w:keepNext w:val="0"/>
        <w:keepLines w:val="0"/>
        <w:widowControl/>
        <w:numPr>
          <w:ilvl w:val="1"/>
          <w:numId w:val="1"/>
        </w:numPr>
        <w:suppressLineNumbers w:val="0"/>
        <w:ind w:left="1265" w:leftChars="0" w:hanging="425" w:firstLineChars="0"/>
        <w:jc w:val="left"/>
        <w:rPr>
          <w:ins w:id="1202" w:author="$$$" w:date="2022-02-10T18:27:35Z"/>
          <w:rFonts w:hint="default"/>
          <w:lang w:val="en-US" w:eastAsia="zh-CN" w:bidi="ar"/>
        </w:rPr>
        <w:pPrChange w:id="1201" w:author="$$$" w:date="2022-02-10T18:27:35Z">
          <w:pPr>
            <w:pStyle w:val="3"/>
            <w:keepNext w:val="0"/>
            <w:keepLines w:val="0"/>
            <w:widowControl/>
            <w:numPr>
              <w:ilvl w:val="1"/>
              <w:numId w:val="1"/>
            </w:numPr>
            <w:suppressLineNumbers w:val="0"/>
            <w:ind w:left="1265" w:leftChars="0" w:hanging="425" w:firstLineChars="0"/>
            <w:jc w:val="left"/>
          </w:pPr>
        </w:pPrChange>
      </w:pPr>
      <w:ins w:id="1203" w:author="$$$" w:date="2022-02-10T18:27:35Z">
        <w:r>
          <w:rPr>
            <w:rFonts w:hint="default"/>
            <w:lang w:val="en-US" w:eastAsia="zh-CN" w:bidi="ar"/>
          </w:rPr>
          <w:br w:type="page"/>
        </w:r>
      </w:ins>
    </w:p>
    <w:p>
      <w:pPr>
        <w:pStyle w:val="3"/>
        <w:keepNext w:val="0"/>
        <w:keepLines w:val="0"/>
        <w:widowControl/>
        <w:numPr>
          <w:ilvl w:val="-1"/>
          <w:numId w:val="0"/>
        </w:numPr>
        <w:suppressLineNumbers w:val="0"/>
        <w:ind w:left="0" w:leftChars="0" w:firstLine="0" w:firstLineChars="0"/>
        <w:jc w:val="left"/>
        <w:rPr>
          <w:ins w:id="1205" w:author="$$$" w:date="2022-02-10T18:12:00Z"/>
          <w:rFonts w:hint="default"/>
          <w:lang w:val="en-US" w:eastAsia="zh-CN" w:bidi="ar"/>
        </w:rPr>
        <w:pPrChange w:id="1204" w:author="$$$" w:date="2022-02-10T18:26:26Z">
          <w:pPr>
            <w:pStyle w:val="3"/>
            <w:keepNext w:val="0"/>
            <w:keepLines w:val="0"/>
            <w:widowControl/>
            <w:numPr>
              <w:ilvl w:val="1"/>
              <w:numId w:val="1"/>
            </w:numPr>
            <w:suppressLineNumbers w:val="0"/>
            <w:ind w:left="1265" w:leftChars="0" w:hanging="425" w:firstLineChars="0"/>
            <w:jc w:val="left"/>
          </w:pPr>
        </w:pPrChange>
      </w:pPr>
      <w:ins w:id="1206" w:author="$$$" w:date="2022-02-10T16:22:46Z">
        <w:r>
          <w:rPr>
            <w:rFonts w:hint="default"/>
            <w:lang w:val="en-US" w:eastAsia="zh-CN" w:bidi="ar"/>
          </w:rPr>
          <w:t>kitchen （厨房）</w:t>
        </w:r>
      </w:ins>
    </w:p>
    <w:p>
      <w:pPr>
        <w:rPr>
          <w:ins w:id="1207" w:author="$$$" w:date="2022-02-10T18:12:43Z"/>
          <w:rFonts w:hint="eastAsia"/>
          <w:lang w:val="en-US" w:eastAsia="zh-CN"/>
        </w:rPr>
      </w:pPr>
      <w:ins w:id="1208" w:author="$$$" w:date="2022-02-10T18:12:05Z">
        <w:r>
          <w:rPr>
            <w:rFonts w:hint="eastAsia"/>
            <w:lang w:val="en-US" w:eastAsia="zh-CN"/>
          </w:rPr>
          <w:t>有</w:t>
        </w:r>
      </w:ins>
      <w:ins w:id="1209" w:author="$$$" w:date="2022-02-10T18:12:16Z">
        <w:r>
          <w:rPr>
            <w:rFonts w:hint="eastAsia"/>
            <w:lang w:val="en-US" w:eastAsia="zh-CN"/>
          </w:rPr>
          <w:t>厨具柜，</w:t>
        </w:r>
      </w:ins>
      <w:ins w:id="1210" w:author="$$$" w:date="2022-02-10T18:12:19Z">
        <w:r>
          <w:rPr>
            <w:rFonts w:hint="eastAsia"/>
            <w:lang w:val="en-US" w:eastAsia="zh-CN"/>
          </w:rPr>
          <w:t>燃气灶，</w:t>
        </w:r>
      </w:ins>
      <w:ins w:id="1211" w:author="$$$" w:date="2022-02-10T18:12:21Z">
        <w:r>
          <w:rPr>
            <w:rFonts w:hint="eastAsia"/>
            <w:lang w:val="en-US" w:eastAsia="zh-CN"/>
          </w:rPr>
          <w:t>烤箱</w:t>
        </w:r>
      </w:ins>
      <w:ins w:id="1212" w:author="$$$" w:date="2022-02-10T18:12:22Z">
        <w:r>
          <w:rPr>
            <w:rFonts w:hint="eastAsia"/>
            <w:lang w:val="en-US" w:eastAsia="zh-CN"/>
          </w:rPr>
          <w:t>，</w:t>
        </w:r>
      </w:ins>
      <w:ins w:id="1213" w:author="$$$" w:date="2022-02-10T18:12:32Z">
        <w:r>
          <w:rPr>
            <w:rFonts w:hint="eastAsia"/>
            <w:lang w:val="en-US" w:eastAsia="zh-CN"/>
          </w:rPr>
          <w:t>抽油烟机</w:t>
        </w:r>
      </w:ins>
      <w:ins w:id="1214" w:author="$$$" w:date="2022-02-10T18:12:33Z">
        <w:r>
          <w:rPr>
            <w:rFonts w:hint="eastAsia"/>
            <w:lang w:val="en-US" w:eastAsia="zh-CN"/>
          </w:rPr>
          <w:t>等</w:t>
        </w:r>
      </w:ins>
      <w:ins w:id="1215" w:author="$$$" w:date="2022-02-10T18:12:34Z">
        <w:r>
          <w:rPr>
            <w:rFonts w:hint="eastAsia"/>
            <w:lang w:val="en-US" w:eastAsia="zh-CN"/>
          </w:rPr>
          <w:t>明显</w:t>
        </w:r>
      </w:ins>
      <w:ins w:id="1216" w:author="$$$" w:date="2022-02-10T18:12:36Z">
        <w:r>
          <w:rPr>
            <w:rFonts w:hint="eastAsia"/>
            <w:lang w:val="en-US" w:eastAsia="zh-CN"/>
          </w:rPr>
          <w:t>厨房</w:t>
        </w:r>
      </w:ins>
      <w:ins w:id="1217" w:author="$$$" w:date="2022-02-10T18:12:38Z">
        <w:r>
          <w:rPr>
            <w:rFonts w:hint="eastAsia"/>
            <w:lang w:val="en-US" w:eastAsia="zh-CN"/>
          </w:rPr>
          <w:t>物品</w:t>
        </w:r>
      </w:ins>
      <w:ins w:id="1218" w:author="$$$" w:date="2022-02-10T18:12:39Z">
        <w:r>
          <w:rPr>
            <w:rFonts w:hint="eastAsia"/>
            <w:lang w:val="en-US" w:eastAsia="zh-CN"/>
          </w:rPr>
          <w:t>才可以</w:t>
        </w:r>
      </w:ins>
      <w:ins w:id="1219" w:author="$$$" w:date="2022-02-10T18:12:41Z">
        <w:r>
          <w:rPr>
            <w:rFonts w:hint="eastAsia"/>
            <w:lang w:val="en-US" w:eastAsia="zh-CN"/>
          </w:rPr>
          <w:t>判定为</w:t>
        </w:r>
      </w:ins>
      <w:ins w:id="1220" w:author="$$$" w:date="2022-02-10T18:12:43Z">
        <w:r>
          <w:rPr>
            <w:rFonts w:hint="eastAsia"/>
            <w:lang w:val="en-US" w:eastAsia="zh-CN"/>
          </w:rPr>
          <w:t>厨房。</w:t>
        </w:r>
      </w:ins>
    </w:p>
    <w:p>
      <w:pPr>
        <w:rPr>
          <w:ins w:id="1221" w:author="$$$" w:date="2022-02-10T16:40:59Z"/>
          <w:rFonts w:hint="default"/>
          <w:b/>
          <w:bCs/>
          <w:lang w:val="en-US" w:eastAsia="zh-CN"/>
          <w:rPrChange w:id="1222" w:author="$$$" w:date="2022-02-10T18:13:12Z">
            <w:rPr>
              <w:ins w:id="1223" w:author="$$$" w:date="2022-02-10T16:40:59Z"/>
              <w:rFonts w:hint="default"/>
              <w:lang w:val="en-US" w:eastAsia="zh-CN"/>
            </w:rPr>
          </w:rPrChange>
        </w:rPr>
      </w:pPr>
      <w:ins w:id="1224" w:author="$$$" w:date="2022-02-10T18:12:44Z">
        <w:r>
          <w:rPr>
            <w:rFonts w:hint="eastAsia"/>
            <w:b/>
            <w:bCs/>
            <w:lang w:val="en-US" w:eastAsia="zh-CN"/>
            <w:rPrChange w:id="1225" w:author="$$$" w:date="2022-02-10T18:13:12Z">
              <w:rPr>
                <w:rFonts w:hint="eastAsia"/>
                <w:lang w:val="en-US" w:eastAsia="zh-CN"/>
              </w:rPr>
            </w:rPrChange>
          </w:rPr>
          <w:t>注意</w:t>
        </w:r>
      </w:ins>
      <w:ins w:id="1226" w:author="$$$" w:date="2022-02-10T18:12:45Z">
        <w:r>
          <w:rPr>
            <w:rFonts w:hint="eastAsia"/>
            <w:b/>
            <w:bCs/>
            <w:lang w:val="en-US" w:eastAsia="zh-CN"/>
            <w:rPrChange w:id="1227" w:author="$$$" w:date="2022-02-10T18:13:12Z">
              <w:rPr>
                <w:rFonts w:hint="eastAsia"/>
                <w:lang w:val="en-US" w:eastAsia="zh-CN"/>
              </w:rPr>
            </w:rPrChange>
          </w:rPr>
          <w:t>：</w:t>
        </w:r>
      </w:ins>
      <w:ins w:id="1228" w:author="$$$" w:date="2022-02-10T18:12:49Z">
        <w:r>
          <w:rPr>
            <w:rFonts w:hint="eastAsia"/>
            <w:b/>
            <w:bCs/>
            <w:lang w:val="en-US" w:eastAsia="zh-CN"/>
            <w:rPrChange w:id="1229" w:author="$$$" w:date="2022-02-10T18:13:12Z">
              <w:rPr>
                <w:rFonts w:hint="eastAsia"/>
                <w:lang w:val="en-US" w:eastAsia="zh-CN"/>
              </w:rPr>
            </w:rPrChange>
          </w:rPr>
          <w:t>碗筷</w:t>
        </w:r>
      </w:ins>
      <w:ins w:id="1230" w:author="$$$" w:date="2022-02-10T18:12:50Z">
        <w:r>
          <w:rPr>
            <w:rFonts w:hint="eastAsia"/>
            <w:b/>
            <w:bCs/>
            <w:lang w:val="en-US" w:eastAsia="zh-CN"/>
            <w:rPrChange w:id="1231" w:author="$$$" w:date="2022-02-10T18:13:12Z">
              <w:rPr>
                <w:rFonts w:hint="eastAsia"/>
                <w:lang w:val="en-US" w:eastAsia="zh-CN"/>
              </w:rPr>
            </w:rPrChange>
          </w:rPr>
          <w:t>，</w:t>
        </w:r>
      </w:ins>
      <w:ins w:id="1232" w:author="$$$" w:date="2022-02-10T18:12:53Z">
        <w:r>
          <w:rPr>
            <w:rFonts w:hint="eastAsia"/>
            <w:b/>
            <w:bCs/>
            <w:lang w:val="en-US" w:eastAsia="zh-CN"/>
            <w:rPrChange w:id="1233" w:author="$$$" w:date="2022-02-10T18:13:12Z">
              <w:rPr>
                <w:rFonts w:hint="eastAsia"/>
                <w:lang w:val="en-US" w:eastAsia="zh-CN"/>
              </w:rPr>
            </w:rPrChange>
          </w:rPr>
          <w:t>调料等</w:t>
        </w:r>
      </w:ins>
      <w:ins w:id="1234" w:author="$$$" w:date="2022-02-10T18:12:54Z">
        <w:r>
          <w:rPr>
            <w:rFonts w:hint="eastAsia"/>
            <w:b/>
            <w:bCs/>
            <w:lang w:val="en-US" w:eastAsia="zh-CN"/>
            <w:rPrChange w:id="1235" w:author="$$$" w:date="2022-02-10T18:13:12Z">
              <w:rPr>
                <w:rFonts w:hint="eastAsia"/>
                <w:lang w:val="en-US" w:eastAsia="zh-CN"/>
              </w:rPr>
            </w:rPrChange>
          </w:rPr>
          <w:t>可以</w:t>
        </w:r>
      </w:ins>
      <w:ins w:id="1236" w:author="$$$" w:date="2022-02-10T18:12:56Z">
        <w:r>
          <w:rPr>
            <w:rFonts w:hint="eastAsia"/>
            <w:b/>
            <w:bCs/>
            <w:lang w:val="en-US" w:eastAsia="zh-CN"/>
            <w:rPrChange w:id="1237" w:author="$$$" w:date="2022-02-10T18:13:12Z">
              <w:rPr>
                <w:rFonts w:hint="eastAsia"/>
                <w:lang w:val="en-US" w:eastAsia="zh-CN"/>
              </w:rPr>
            </w:rPrChange>
          </w:rPr>
          <w:t>离开</w:t>
        </w:r>
      </w:ins>
      <w:ins w:id="1238" w:author="$$$" w:date="2022-02-10T18:12:59Z">
        <w:r>
          <w:rPr>
            <w:rFonts w:hint="eastAsia"/>
            <w:b/>
            <w:bCs/>
            <w:lang w:val="en-US" w:eastAsia="zh-CN"/>
            <w:rPrChange w:id="1239" w:author="$$$" w:date="2022-02-10T18:13:12Z">
              <w:rPr>
                <w:rFonts w:hint="eastAsia"/>
                <w:lang w:val="en-US" w:eastAsia="zh-CN"/>
              </w:rPr>
            </w:rPrChange>
          </w:rPr>
          <w:t>厨房的</w:t>
        </w:r>
      </w:ins>
      <w:ins w:id="1240" w:author="$$$" w:date="2022-02-10T18:13:02Z">
        <w:r>
          <w:rPr>
            <w:rFonts w:hint="eastAsia"/>
            <w:b/>
            <w:bCs/>
            <w:lang w:val="en-US" w:eastAsia="zh-CN"/>
            <w:rPrChange w:id="1241" w:author="$$$" w:date="2022-02-10T18:13:12Z">
              <w:rPr>
                <w:rFonts w:hint="eastAsia"/>
                <w:lang w:val="en-US" w:eastAsia="zh-CN"/>
              </w:rPr>
            </w:rPrChange>
          </w:rPr>
          <w:t>物品</w:t>
        </w:r>
      </w:ins>
      <w:ins w:id="1242" w:author="$$$" w:date="2022-02-10T18:13:03Z">
        <w:r>
          <w:rPr>
            <w:rFonts w:hint="eastAsia"/>
            <w:b/>
            <w:bCs/>
            <w:lang w:val="en-US" w:eastAsia="zh-CN"/>
            <w:rPrChange w:id="1243" w:author="$$$" w:date="2022-02-10T18:13:12Z">
              <w:rPr>
                <w:rFonts w:hint="eastAsia"/>
                <w:lang w:val="en-US" w:eastAsia="zh-CN"/>
              </w:rPr>
            </w:rPrChange>
          </w:rPr>
          <w:t>不能</w:t>
        </w:r>
      </w:ins>
      <w:ins w:id="1244" w:author="$$$" w:date="2022-02-10T18:13:04Z">
        <w:r>
          <w:rPr>
            <w:rFonts w:hint="eastAsia"/>
            <w:b/>
            <w:bCs/>
            <w:lang w:val="en-US" w:eastAsia="zh-CN"/>
            <w:rPrChange w:id="1245" w:author="$$$" w:date="2022-02-10T18:13:12Z">
              <w:rPr>
                <w:rFonts w:hint="eastAsia"/>
                <w:lang w:val="en-US" w:eastAsia="zh-CN"/>
              </w:rPr>
            </w:rPrChange>
          </w:rPr>
          <w:t>作为</w:t>
        </w:r>
      </w:ins>
      <w:ins w:id="1246" w:author="$$$" w:date="2022-02-10T18:13:05Z">
        <w:r>
          <w:rPr>
            <w:rFonts w:hint="eastAsia"/>
            <w:b/>
            <w:bCs/>
            <w:lang w:val="en-US" w:eastAsia="zh-CN"/>
            <w:rPrChange w:id="1247" w:author="$$$" w:date="2022-02-10T18:13:12Z">
              <w:rPr>
                <w:rFonts w:hint="eastAsia"/>
                <w:lang w:val="en-US" w:eastAsia="zh-CN"/>
              </w:rPr>
            </w:rPrChange>
          </w:rPr>
          <w:t>判定</w:t>
        </w:r>
      </w:ins>
      <w:ins w:id="1248" w:author="$$$" w:date="2022-02-10T18:13:07Z">
        <w:r>
          <w:rPr>
            <w:rFonts w:hint="eastAsia"/>
            <w:b/>
            <w:bCs/>
            <w:lang w:val="en-US" w:eastAsia="zh-CN"/>
            <w:rPrChange w:id="1249" w:author="$$$" w:date="2022-02-10T18:13:12Z">
              <w:rPr>
                <w:rFonts w:hint="eastAsia"/>
                <w:lang w:val="en-US" w:eastAsia="zh-CN"/>
              </w:rPr>
            </w:rPrChange>
          </w:rPr>
          <w:t>依据。</w:t>
        </w:r>
      </w:ins>
    </w:p>
    <w:p>
      <w:pPr>
        <w:jc w:val="left"/>
        <w:rPr>
          <w:ins w:id="1250" w:author="$$$" w:date="2022-02-10T16:42:50Z"/>
          <w:rFonts w:hint="eastAsia"/>
        </w:rPr>
      </w:pPr>
      <w:ins w:id="1251" w:author="$$$" w:date="2022-02-10T16:42:50Z">
        <w:r>
          <w:rPr/>
          <w:drawing>
            <wp:inline distT="0" distB="0" distL="114300" distR="114300">
              <wp:extent cx="3911600" cy="2179320"/>
              <wp:effectExtent l="0" t="0" r="12700" b="1143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47"/>
                      <a:stretch>
                        <a:fillRect/>
                      </a:stretch>
                    </pic:blipFill>
                    <pic:spPr>
                      <a:xfrm>
                        <a:off x="0" y="0"/>
                        <a:ext cx="3911600" cy="2179320"/>
                      </a:xfrm>
                      <a:prstGeom prst="rect">
                        <a:avLst/>
                      </a:prstGeom>
                      <a:noFill/>
                      <a:ln>
                        <a:noFill/>
                      </a:ln>
                    </pic:spPr>
                  </pic:pic>
                </a:graphicData>
              </a:graphic>
            </wp:inline>
          </w:drawing>
        </w:r>
      </w:ins>
    </w:p>
    <w:p>
      <w:pPr>
        <w:jc w:val="left"/>
        <w:rPr>
          <w:ins w:id="1253" w:author="$$$" w:date="2022-02-10T16:42:50Z"/>
          <w:rFonts w:hint="eastAsia"/>
        </w:rPr>
      </w:pPr>
      <w:ins w:id="1254" w:author="$$$" w:date="2022-02-10T16:42:50Z">
        <w:r>
          <w:rPr/>
          <w:drawing>
            <wp:inline distT="0" distB="0" distL="114300" distR="114300">
              <wp:extent cx="3945890" cy="2211070"/>
              <wp:effectExtent l="0" t="0" r="16510" b="177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8"/>
                      <a:stretch>
                        <a:fillRect/>
                      </a:stretch>
                    </pic:blipFill>
                    <pic:spPr>
                      <a:xfrm>
                        <a:off x="0" y="0"/>
                        <a:ext cx="3945890" cy="2211070"/>
                      </a:xfrm>
                      <a:prstGeom prst="rect">
                        <a:avLst/>
                      </a:prstGeom>
                      <a:noFill/>
                      <a:ln>
                        <a:noFill/>
                      </a:ln>
                    </pic:spPr>
                  </pic:pic>
                </a:graphicData>
              </a:graphic>
            </wp:inline>
          </w:drawing>
        </w:r>
      </w:ins>
      <w:ins w:id="1256" w:author="$$$" w:date="2022-02-10T16:42:50Z">
        <w:r>
          <w:rPr/>
          <w:drawing>
            <wp:inline distT="0" distB="0" distL="114300" distR="114300">
              <wp:extent cx="3634105" cy="2045335"/>
              <wp:effectExtent l="0" t="0" r="4445" b="1206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49"/>
                      <a:stretch>
                        <a:fillRect/>
                      </a:stretch>
                    </pic:blipFill>
                    <pic:spPr>
                      <a:xfrm>
                        <a:off x="0" y="0"/>
                        <a:ext cx="3634105" cy="2045335"/>
                      </a:xfrm>
                      <a:prstGeom prst="rect">
                        <a:avLst/>
                      </a:prstGeom>
                      <a:noFill/>
                      <a:ln>
                        <a:noFill/>
                      </a:ln>
                    </pic:spPr>
                  </pic:pic>
                </a:graphicData>
              </a:graphic>
            </wp:inline>
          </w:drawing>
        </w:r>
      </w:ins>
    </w:p>
    <w:p>
      <w:pPr>
        <w:jc w:val="left"/>
        <w:rPr>
          <w:ins w:id="1258" w:author="$$$" w:date="2022-02-10T16:42:50Z"/>
          <w:rFonts w:hint="eastAsia"/>
        </w:rPr>
      </w:pPr>
      <w:ins w:id="1259" w:author="$$$" w:date="2022-02-10T16:42:50Z">
        <w:r>
          <w:rPr/>
          <w:drawing>
            <wp:inline distT="0" distB="0" distL="114300" distR="114300">
              <wp:extent cx="3744595" cy="2084705"/>
              <wp:effectExtent l="0" t="0" r="8255"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0"/>
                      <a:stretch>
                        <a:fillRect/>
                      </a:stretch>
                    </pic:blipFill>
                    <pic:spPr>
                      <a:xfrm>
                        <a:off x="0" y="0"/>
                        <a:ext cx="3744595" cy="2084705"/>
                      </a:xfrm>
                      <a:prstGeom prst="rect">
                        <a:avLst/>
                      </a:prstGeom>
                      <a:noFill/>
                      <a:ln>
                        <a:noFill/>
                      </a:ln>
                    </pic:spPr>
                  </pic:pic>
                </a:graphicData>
              </a:graphic>
            </wp:inline>
          </w:drawing>
        </w:r>
      </w:ins>
    </w:p>
    <w:p>
      <w:pPr>
        <w:jc w:val="left"/>
        <w:rPr>
          <w:ins w:id="1261" w:author="$$$" w:date="2022-02-10T16:42:50Z"/>
          <w:rFonts w:hint="eastAsia"/>
        </w:rPr>
      </w:pPr>
      <w:ins w:id="1262" w:author="$$$" w:date="2022-02-10T16:42:50Z">
        <w:r>
          <w:rPr/>
          <w:drawing>
            <wp:inline distT="0" distB="0" distL="114300" distR="114300">
              <wp:extent cx="3672840" cy="2056130"/>
              <wp:effectExtent l="0" t="0" r="3810" b="127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1"/>
                      <a:stretch>
                        <a:fillRect/>
                      </a:stretch>
                    </pic:blipFill>
                    <pic:spPr>
                      <a:xfrm>
                        <a:off x="0" y="0"/>
                        <a:ext cx="3672840" cy="2056130"/>
                      </a:xfrm>
                      <a:prstGeom prst="rect">
                        <a:avLst/>
                      </a:prstGeom>
                      <a:noFill/>
                      <a:ln>
                        <a:noFill/>
                      </a:ln>
                    </pic:spPr>
                  </pic:pic>
                </a:graphicData>
              </a:graphic>
            </wp:inline>
          </w:drawing>
        </w:r>
      </w:ins>
    </w:p>
    <w:p>
      <w:pPr>
        <w:rPr>
          <w:ins w:id="1264" w:author="$$$" w:date="2022-02-10T16:22:46Z"/>
          <w:rFonts w:hint="default"/>
          <w:lang w:val="en-US" w:eastAsia="zh-CN"/>
        </w:rPr>
      </w:pPr>
    </w:p>
    <w:p>
      <w:pPr>
        <w:keepNext w:val="0"/>
        <w:keepLines w:val="0"/>
        <w:widowControl/>
        <w:numPr>
          <w:ilvl w:val="1"/>
          <w:numId w:val="1"/>
        </w:numPr>
        <w:suppressLineNumbers w:val="0"/>
        <w:ind w:left="1265" w:leftChars="0" w:hanging="425" w:firstLineChars="0"/>
        <w:jc w:val="left"/>
        <w:rPr>
          <w:ins w:id="1266" w:author="$$$" w:date="2022-02-10T18:27:37Z"/>
          <w:rFonts w:hint="default"/>
          <w:lang w:val="en-US" w:eastAsia="zh-CN" w:bidi="ar"/>
        </w:rPr>
        <w:pPrChange w:id="1265" w:author="$$$" w:date="2022-02-10T18:27:37Z">
          <w:pPr>
            <w:pStyle w:val="3"/>
            <w:keepNext w:val="0"/>
            <w:keepLines w:val="0"/>
            <w:widowControl/>
            <w:numPr>
              <w:ilvl w:val="1"/>
              <w:numId w:val="1"/>
            </w:numPr>
            <w:suppressLineNumbers w:val="0"/>
            <w:ind w:left="1265" w:leftChars="0" w:hanging="425" w:firstLineChars="0"/>
            <w:jc w:val="left"/>
          </w:pPr>
        </w:pPrChange>
      </w:pPr>
      <w:ins w:id="1267" w:author="$$$" w:date="2022-02-10T18:27:37Z">
        <w:r>
          <w:rPr>
            <w:rFonts w:hint="default"/>
            <w:lang w:val="en-US" w:eastAsia="zh-CN" w:bidi="ar"/>
          </w:rPr>
          <w:br w:type="page"/>
        </w:r>
      </w:ins>
    </w:p>
    <w:p>
      <w:pPr>
        <w:pStyle w:val="3"/>
        <w:keepNext w:val="0"/>
        <w:keepLines w:val="0"/>
        <w:widowControl/>
        <w:numPr>
          <w:ilvl w:val="-1"/>
          <w:numId w:val="0"/>
        </w:numPr>
        <w:suppressLineNumbers w:val="0"/>
        <w:ind w:left="0" w:leftChars="0" w:firstLine="0" w:firstLineChars="0"/>
        <w:jc w:val="left"/>
        <w:rPr>
          <w:ins w:id="1269" w:author="$$$" w:date="2022-02-10T18:13:50Z"/>
          <w:rFonts w:hint="default"/>
          <w:lang w:val="en-US" w:eastAsia="zh-CN" w:bidi="ar"/>
        </w:rPr>
        <w:pPrChange w:id="1268" w:author="$$$" w:date="2022-02-10T18:26:29Z">
          <w:pPr>
            <w:pStyle w:val="3"/>
            <w:keepNext w:val="0"/>
            <w:keepLines w:val="0"/>
            <w:widowControl/>
            <w:numPr>
              <w:ilvl w:val="1"/>
              <w:numId w:val="1"/>
            </w:numPr>
            <w:suppressLineNumbers w:val="0"/>
            <w:ind w:left="1265" w:leftChars="0" w:hanging="425" w:firstLineChars="0"/>
            <w:jc w:val="left"/>
          </w:pPr>
        </w:pPrChange>
      </w:pPr>
      <w:ins w:id="1270" w:author="$$$" w:date="2022-02-10T16:22:46Z">
        <w:r>
          <w:rPr>
            <w:rFonts w:hint="default"/>
            <w:lang w:val="en-US" w:eastAsia="zh-CN" w:bidi="ar"/>
          </w:rPr>
          <w:t>fences（楼梯扶手，栅栏，围栏等）</w:t>
        </w:r>
      </w:ins>
    </w:p>
    <w:p>
      <w:pPr>
        <w:rPr>
          <w:ins w:id="1271" w:author="$$$" w:date="2022-02-10T16:40:57Z"/>
          <w:rFonts w:hint="default"/>
          <w:lang w:val="en-US" w:eastAsia="zh-CN"/>
        </w:rPr>
      </w:pPr>
      <w:ins w:id="1272" w:author="$$$" w:date="2022-02-10T18:13:53Z">
        <w:r>
          <w:rPr>
            <w:rFonts w:hint="eastAsia"/>
            <w:lang w:val="en-US" w:eastAsia="zh-CN" w:bidi="ar"/>
          </w:rPr>
          <w:t>室内</w:t>
        </w:r>
      </w:ins>
      <w:ins w:id="1273" w:author="$$$" w:date="2022-02-10T18:13:55Z">
        <w:r>
          <w:rPr>
            <w:rFonts w:hint="eastAsia"/>
            <w:lang w:val="en-US" w:eastAsia="zh-CN" w:bidi="ar"/>
          </w:rPr>
          <w:t>栅栏</w:t>
        </w:r>
      </w:ins>
      <w:ins w:id="1274" w:author="$$$" w:date="2022-02-10T18:13:56Z">
        <w:r>
          <w:rPr>
            <w:rFonts w:hint="eastAsia"/>
            <w:lang w:val="en-US" w:eastAsia="zh-CN" w:bidi="ar"/>
          </w:rPr>
          <w:t>，</w:t>
        </w:r>
      </w:ins>
      <w:ins w:id="1275" w:author="$$$" w:date="2022-02-10T18:13:57Z">
        <w:r>
          <w:rPr>
            <w:rFonts w:hint="eastAsia"/>
            <w:lang w:val="en-US" w:eastAsia="zh-CN" w:bidi="ar"/>
          </w:rPr>
          <w:t>比如</w:t>
        </w:r>
      </w:ins>
      <w:ins w:id="1276" w:author="$$$" w:date="2022-02-10T18:13:59Z">
        <w:r>
          <w:rPr>
            <w:rFonts w:hint="eastAsia"/>
            <w:lang w:val="en-US" w:eastAsia="zh-CN" w:bidi="ar"/>
          </w:rPr>
          <w:t>楼梯</w:t>
        </w:r>
      </w:ins>
      <w:ins w:id="1277" w:author="$$$" w:date="2022-02-10T18:14:00Z">
        <w:r>
          <w:rPr>
            <w:rFonts w:hint="eastAsia"/>
            <w:lang w:val="en-US" w:eastAsia="zh-CN" w:bidi="ar"/>
          </w:rPr>
          <w:t>扶手，</w:t>
        </w:r>
      </w:ins>
      <w:ins w:id="1278" w:author="$$$" w:date="2022-02-10T18:14:06Z">
        <w:r>
          <w:rPr>
            <w:rFonts w:hint="eastAsia"/>
            <w:lang w:val="en-US" w:eastAsia="zh-CN" w:bidi="ar"/>
          </w:rPr>
          <w:t>婴儿</w:t>
        </w:r>
      </w:ins>
      <w:ins w:id="1279" w:author="$$$" w:date="2022-02-10T18:14:08Z">
        <w:r>
          <w:rPr>
            <w:rFonts w:hint="eastAsia"/>
            <w:lang w:val="en-US" w:eastAsia="zh-CN" w:bidi="ar"/>
          </w:rPr>
          <w:t>防护栏</w:t>
        </w:r>
      </w:ins>
      <w:ins w:id="1280" w:author="$$$" w:date="2022-02-10T18:14:09Z">
        <w:r>
          <w:rPr>
            <w:rFonts w:hint="eastAsia"/>
            <w:lang w:val="en-US" w:eastAsia="zh-CN" w:bidi="ar"/>
          </w:rPr>
          <w:t>等等</w:t>
        </w:r>
      </w:ins>
      <w:ins w:id="1281" w:author="$$$" w:date="2022-02-10T18:14:10Z">
        <w:r>
          <w:rPr>
            <w:rFonts w:hint="eastAsia"/>
            <w:lang w:val="en-US" w:eastAsia="zh-CN" w:bidi="ar"/>
          </w:rPr>
          <w:t>。</w:t>
        </w:r>
      </w:ins>
      <w:ins w:id="1282" w:author="$$$" w:date="2022-02-10T18:14:12Z">
        <w:r>
          <w:rPr>
            <w:rFonts w:hint="eastAsia"/>
            <w:lang w:val="en-US" w:eastAsia="zh-CN" w:bidi="ar"/>
          </w:rPr>
          <w:t>注意</w:t>
        </w:r>
      </w:ins>
      <w:ins w:id="1283" w:author="$$$" w:date="2022-02-10T18:14:14Z">
        <w:r>
          <w:rPr>
            <w:rFonts w:hint="eastAsia"/>
            <w:lang w:val="en-US" w:eastAsia="zh-CN" w:bidi="ar"/>
          </w:rPr>
          <w:t>阳台</w:t>
        </w:r>
      </w:ins>
      <w:ins w:id="1284" w:author="$$$" w:date="2022-02-10T18:14:15Z">
        <w:r>
          <w:rPr>
            <w:rFonts w:hint="eastAsia"/>
            <w:lang w:val="en-US" w:eastAsia="zh-CN" w:bidi="ar"/>
          </w:rPr>
          <w:t>栅栏</w:t>
        </w:r>
      </w:ins>
      <w:ins w:id="1285" w:author="$$$" w:date="2022-02-10T18:14:17Z">
        <w:r>
          <w:rPr>
            <w:rFonts w:hint="eastAsia"/>
            <w:lang w:val="en-US" w:eastAsia="zh-CN" w:bidi="ar"/>
          </w:rPr>
          <w:t>不属于</w:t>
        </w:r>
      </w:ins>
      <w:ins w:id="1286" w:author="$$$" w:date="2022-02-10T18:14:18Z">
        <w:r>
          <w:rPr>
            <w:rFonts w:hint="eastAsia"/>
            <w:lang w:val="en-US" w:eastAsia="zh-CN" w:bidi="ar"/>
          </w:rPr>
          <w:t>该类，</w:t>
        </w:r>
      </w:ins>
      <w:ins w:id="1287" w:author="$$$" w:date="2022-02-10T18:14:23Z">
        <w:r>
          <w:rPr>
            <w:rFonts w:hint="eastAsia"/>
            <w:lang w:val="en-US" w:eastAsia="zh-CN" w:bidi="ar"/>
          </w:rPr>
          <w:t>阳台</w:t>
        </w:r>
      </w:ins>
      <w:ins w:id="1288" w:author="$$$" w:date="2022-02-10T18:14:24Z">
        <w:r>
          <w:rPr>
            <w:rFonts w:hint="eastAsia"/>
            <w:lang w:val="en-US" w:eastAsia="zh-CN" w:bidi="ar"/>
          </w:rPr>
          <w:t>栅栏</w:t>
        </w:r>
      </w:ins>
      <w:ins w:id="1289" w:author="$$$" w:date="2022-02-10T18:14:25Z">
        <w:r>
          <w:rPr>
            <w:rFonts w:hint="eastAsia"/>
            <w:lang w:val="en-US" w:eastAsia="zh-CN" w:bidi="ar"/>
          </w:rPr>
          <w:t>属于</w:t>
        </w:r>
      </w:ins>
      <w:ins w:id="1290" w:author="$$$" w:date="2022-02-10T18:14:26Z">
        <w:r>
          <w:rPr>
            <w:rFonts w:hint="eastAsia"/>
            <w:lang w:val="en-US" w:eastAsia="zh-CN" w:bidi="ar"/>
          </w:rPr>
          <w:t>和</w:t>
        </w:r>
      </w:ins>
      <w:ins w:id="1291" w:author="$$$" w:date="2022-02-10T18:14:27Z">
        <w:r>
          <w:rPr>
            <w:rFonts w:hint="eastAsia"/>
            <w:lang w:val="en-US" w:eastAsia="zh-CN" w:bidi="ar"/>
          </w:rPr>
          <w:t>室外</w:t>
        </w:r>
      </w:ins>
      <w:ins w:id="1292" w:author="$$$" w:date="2022-02-10T18:14:29Z">
        <w:r>
          <w:rPr>
            <w:rFonts w:hint="eastAsia"/>
            <w:lang w:val="en-US" w:eastAsia="zh-CN" w:bidi="ar"/>
          </w:rPr>
          <w:t>接触</w:t>
        </w:r>
      </w:ins>
      <w:ins w:id="1293" w:author="$$$" w:date="2022-02-10T18:14:30Z">
        <w:r>
          <w:rPr>
            <w:rFonts w:hint="eastAsia"/>
            <w:lang w:val="en-US" w:eastAsia="zh-CN" w:bidi="ar"/>
          </w:rPr>
          <w:t>的</w:t>
        </w:r>
      </w:ins>
      <w:ins w:id="1294" w:author="$$$" w:date="2022-02-10T18:14:34Z">
        <w:r>
          <w:rPr>
            <w:rFonts w:hint="eastAsia"/>
            <w:lang w:val="en-US" w:eastAsia="zh-CN" w:bidi="ar"/>
          </w:rPr>
          <w:t>特征</w:t>
        </w:r>
      </w:ins>
      <w:ins w:id="1295" w:author="$$$" w:date="2022-02-10T18:14:36Z">
        <w:r>
          <w:rPr>
            <w:rFonts w:hint="eastAsia"/>
            <w:lang w:val="en-US" w:eastAsia="zh-CN" w:bidi="ar"/>
          </w:rPr>
          <w:t>物</w:t>
        </w:r>
      </w:ins>
      <w:ins w:id="1296" w:author="$$$" w:date="2022-02-10T18:14:37Z">
        <w:r>
          <w:rPr>
            <w:rFonts w:hint="eastAsia"/>
            <w:lang w:val="en-US" w:eastAsia="zh-CN" w:bidi="ar"/>
          </w:rPr>
          <w:t>体</w:t>
        </w:r>
      </w:ins>
      <w:ins w:id="1297" w:author="$$$" w:date="2022-02-10T18:14:38Z">
        <w:r>
          <w:rPr>
            <w:rFonts w:hint="eastAsia"/>
            <w:lang w:val="en-US" w:eastAsia="zh-CN" w:bidi="ar"/>
          </w:rPr>
          <w:t>，</w:t>
        </w:r>
      </w:ins>
      <w:ins w:id="1298" w:author="$$$" w:date="2022-02-10T18:14:43Z">
        <w:r>
          <w:rPr>
            <w:rFonts w:hint="eastAsia"/>
            <w:lang w:val="en-US" w:eastAsia="zh-CN" w:bidi="ar"/>
          </w:rPr>
          <w:t>应该</w:t>
        </w:r>
      </w:ins>
      <w:ins w:id="1299" w:author="$$$" w:date="2022-02-10T18:14:45Z">
        <w:r>
          <w:rPr>
            <w:rFonts w:hint="eastAsia"/>
            <w:lang w:val="en-US" w:eastAsia="zh-CN" w:bidi="ar"/>
          </w:rPr>
          <w:t>分类为</w:t>
        </w:r>
      </w:ins>
      <w:ins w:id="1300" w:author="$$$" w:date="2022-02-10T18:14:48Z">
        <w:r>
          <w:rPr>
            <w:rFonts w:hint="eastAsia"/>
            <w:lang w:val="en-US" w:eastAsia="zh-CN" w:bidi="ar"/>
          </w:rPr>
          <w:t>阳台。</w:t>
        </w:r>
      </w:ins>
    </w:p>
    <w:p>
      <w:pPr>
        <w:rPr>
          <w:ins w:id="1301" w:author="$$$" w:date="2022-02-10T16:43:59Z"/>
        </w:rPr>
      </w:pPr>
      <w:ins w:id="1302" w:author="$$$" w:date="2022-02-10T16:43:49Z">
        <w:r>
          <w:rPr/>
          <w:drawing>
            <wp:inline distT="0" distB="0" distL="114300" distR="114300">
              <wp:extent cx="3903980" cy="2287905"/>
              <wp:effectExtent l="0" t="0" r="1270" b="17145"/>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52"/>
                      <a:stretch>
                        <a:fillRect/>
                      </a:stretch>
                    </pic:blipFill>
                    <pic:spPr>
                      <a:xfrm>
                        <a:off x="0" y="0"/>
                        <a:ext cx="3903980" cy="2287905"/>
                      </a:xfrm>
                      <a:prstGeom prst="rect">
                        <a:avLst/>
                      </a:prstGeom>
                      <a:noFill/>
                      <a:ln>
                        <a:noFill/>
                      </a:ln>
                    </pic:spPr>
                  </pic:pic>
                </a:graphicData>
              </a:graphic>
            </wp:inline>
          </w:drawing>
        </w:r>
      </w:ins>
    </w:p>
    <w:p>
      <w:pPr>
        <w:rPr>
          <w:ins w:id="1304" w:author="$$$" w:date="2022-02-10T16:44:15Z"/>
        </w:rPr>
      </w:pPr>
      <w:ins w:id="1305" w:author="$$$" w:date="2022-02-10T16:43:59Z">
        <w:r>
          <w:rPr/>
          <w:drawing>
            <wp:inline distT="0" distB="0" distL="114300" distR="114300">
              <wp:extent cx="4022725" cy="2014855"/>
              <wp:effectExtent l="0" t="0" r="15875" b="4445"/>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53"/>
                      <a:stretch>
                        <a:fillRect/>
                      </a:stretch>
                    </pic:blipFill>
                    <pic:spPr>
                      <a:xfrm>
                        <a:off x="0" y="0"/>
                        <a:ext cx="4022725" cy="2014855"/>
                      </a:xfrm>
                      <a:prstGeom prst="rect">
                        <a:avLst/>
                      </a:prstGeom>
                      <a:noFill/>
                      <a:ln>
                        <a:noFill/>
                      </a:ln>
                    </pic:spPr>
                  </pic:pic>
                </a:graphicData>
              </a:graphic>
            </wp:inline>
          </w:drawing>
        </w:r>
      </w:ins>
    </w:p>
    <w:p>
      <w:pPr>
        <w:rPr>
          <w:ins w:id="1307" w:author="$$$" w:date="2022-02-10T16:45:28Z"/>
        </w:rPr>
      </w:pPr>
      <w:ins w:id="1308" w:author="$$$" w:date="2022-02-10T16:44:15Z">
        <w:r>
          <w:rPr/>
          <w:drawing>
            <wp:inline distT="0" distB="0" distL="114300" distR="114300">
              <wp:extent cx="3999230" cy="1986280"/>
              <wp:effectExtent l="0" t="0" r="1270" b="1397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54"/>
                      <a:stretch>
                        <a:fillRect/>
                      </a:stretch>
                    </pic:blipFill>
                    <pic:spPr>
                      <a:xfrm>
                        <a:off x="0" y="0"/>
                        <a:ext cx="3999230" cy="1986280"/>
                      </a:xfrm>
                      <a:prstGeom prst="rect">
                        <a:avLst/>
                      </a:prstGeom>
                      <a:noFill/>
                      <a:ln>
                        <a:noFill/>
                      </a:ln>
                    </pic:spPr>
                  </pic:pic>
                </a:graphicData>
              </a:graphic>
            </wp:inline>
          </w:drawing>
        </w:r>
      </w:ins>
    </w:p>
    <w:p>
      <w:pPr>
        <w:rPr>
          <w:ins w:id="1310" w:author="$$$" w:date="2022-02-10T16:45:34Z"/>
        </w:rPr>
      </w:pPr>
      <w:ins w:id="1311" w:author="$$$" w:date="2022-02-10T16:45:28Z">
        <w:r>
          <w:rPr/>
          <w:drawing>
            <wp:inline distT="0" distB="0" distL="114300" distR="114300">
              <wp:extent cx="3999865" cy="1677035"/>
              <wp:effectExtent l="0" t="0" r="635" b="18415"/>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55"/>
                      <a:stretch>
                        <a:fillRect/>
                      </a:stretch>
                    </pic:blipFill>
                    <pic:spPr>
                      <a:xfrm>
                        <a:off x="0" y="0"/>
                        <a:ext cx="3999865" cy="1677035"/>
                      </a:xfrm>
                      <a:prstGeom prst="rect">
                        <a:avLst/>
                      </a:prstGeom>
                      <a:noFill/>
                      <a:ln>
                        <a:noFill/>
                      </a:ln>
                    </pic:spPr>
                  </pic:pic>
                </a:graphicData>
              </a:graphic>
            </wp:inline>
          </w:drawing>
        </w:r>
      </w:ins>
    </w:p>
    <w:p>
      <w:pPr>
        <w:rPr>
          <w:ins w:id="1313" w:author="$$$" w:date="2022-02-10T16:22:46Z"/>
          <w:rFonts w:hint="default"/>
          <w:lang w:val="en-US" w:eastAsia="zh-CN"/>
        </w:rPr>
      </w:pPr>
    </w:p>
    <w:p>
      <w:pPr>
        <w:widowControl/>
        <w:numPr>
          <w:ilvl w:val="1"/>
          <w:numId w:val="1"/>
        </w:numPr>
        <w:ind w:left="1265" w:leftChars="0" w:hanging="425" w:firstLineChars="0"/>
        <w:jc w:val="left"/>
        <w:rPr>
          <w:ins w:id="1315" w:author="$$$" w:date="2022-02-10T18:27:39Z"/>
          <w:rFonts w:hint="default"/>
          <w:lang w:val="en-US" w:eastAsia="zh-CN" w:bidi="ar"/>
        </w:rPr>
        <w:pPrChange w:id="1314" w:author="$$$" w:date="2022-02-10T18:27:39Z">
          <w:pPr>
            <w:pStyle w:val="3"/>
            <w:widowControl/>
            <w:numPr>
              <w:ilvl w:val="1"/>
              <w:numId w:val="1"/>
            </w:numPr>
            <w:ind w:left="1265" w:leftChars="0" w:hanging="425" w:firstLineChars="0"/>
            <w:jc w:val="left"/>
          </w:pPr>
        </w:pPrChange>
      </w:pPr>
      <w:ins w:id="1316" w:author="$$$" w:date="2022-02-10T18:27:39Z">
        <w:r>
          <w:rPr>
            <w:rFonts w:hint="default"/>
            <w:lang w:val="en-US" w:eastAsia="zh-CN" w:bidi="ar"/>
          </w:rPr>
          <w:br w:type="page"/>
        </w:r>
      </w:ins>
    </w:p>
    <w:p>
      <w:pPr>
        <w:pStyle w:val="3"/>
        <w:keepNext w:val="0"/>
        <w:keepLines w:val="0"/>
        <w:widowControl/>
        <w:numPr>
          <w:ilvl w:val="-1"/>
          <w:numId w:val="0"/>
        </w:numPr>
        <w:ind w:left="0" w:leftChars="0" w:firstLine="0" w:firstLineChars="0"/>
        <w:jc w:val="left"/>
        <w:rPr>
          <w:ins w:id="1318" w:author="$$$" w:date="2022-02-10T16:23:30Z"/>
          <w:rFonts w:hint="default"/>
          <w:lang w:val="en-US" w:eastAsia="zh-CN" w:bidi="ar"/>
        </w:rPr>
        <w:pPrChange w:id="1317" w:author="$$$" w:date="2022-02-10T18:26:31Z">
          <w:pPr>
            <w:pStyle w:val="3"/>
            <w:widowControl/>
            <w:numPr>
              <w:ilvl w:val="1"/>
              <w:numId w:val="1"/>
            </w:numPr>
            <w:ind w:left="1265" w:leftChars="0" w:hanging="425" w:firstLineChars="0"/>
            <w:jc w:val="left"/>
          </w:pPr>
        </w:pPrChange>
      </w:pPr>
      <w:ins w:id="1319" w:author="$$$" w:date="2022-02-10T16:22:46Z">
        <w:r>
          <w:rPr>
            <w:rFonts w:hint="default"/>
            <w:lang w:val="en-US" w:eastAsia="zh-CN" w:bidi="ar"/>
          </w:rPr>
          <w:t>LargeOcclusion （镜头过近）</w:t>
        </w:r>
      </w:ins>
    </w:p>
    <w:p>
      <w:pPr>
        <w:numPr>
          <w:ilvl w:val="0"/>
          <w:numId w:val="7"/>
        </w:numPr>
        <w:ind w:firstLine="420" w:firstLineChars="0"/>
        <w:rPr>
          <w:ins w:id="1320" w:author="$$$" w:date="2022-02-10T16:23:34Z"/>
          <w:rFonts w:hint="default"/>
          <w:lang w:val="en-US" w:eastAsia="zh-CN"/>
        </w:rPr>
      </w:pPr>
      <w:ins w:id="1321" w:author="$$$" w:date="2022-02-10T16:23:34Z">
        <w:r>
          <w:rPr>
            <w:rFonts w:hint="eastAsia"/>
            <w:lang w:val="en-US" w:eastAsia="zh-CN"/>
          </w:rPr>
          <w:t>图片中无明显特征 / 无法判断或较难判断场景类别</w:t>
        </w:r>
      </w:ins>
    </w:p>
    <w:p>
      <w:pPr>
        <w:numPr>
          <w:ilvl w:val="0"/>
          <w:numId w:val="7"/>
        </w:numPr>
        <w:ind w:firstLine="420" w:firstLineChars="0"/>
        <w:rPr>
          <w:ins w:id="1322" w:author="$$$" w:date="2022-02-10T16:23:54Z"/>
          <w:rFonts w:hint="default"/>
          <w:lang w:val="en-US" w:eastAsia="zh-CN"/>
        </w:rPr>
      </w:pPr>
      <w:ins w:id="1323" w:author="$$$" w:date="2022-02-10T16:23:34Z">
        <w:r>
          <w:rPr>
            <w:rFonts w:hint="eastAsia"/>
            <w:lang w:val="en-US" w:eastAsia="zh-CN"/>
          </w:rPr>
          <w:t>图片中</w:t>
        </w:r>
      </w:ins>
      <w:ins w:id="1324" w:author="$$$" w:date="2022-02-10T16:23:34Z">
        <w:r>
          <w:rPr>
            <w:rFonts w:hint="eastAsia"/>
            <w:b/>
            <w:bCs/>
            <w:lang w:val="en-US" w:eastAsia="zh-CN"/>
            <w:rPrChange w:id="1325" w:author="$$$" w:date="2022-02-10T18:14:57Z">
              <w:rPr>
                <w:rFonts w:hint="eastAsia"/>
                <w:lang w:val="en-US" w:eastAsia="zh-CN"/>
              </w:rPr>
            </w:rPrChange>
          </w:rPr>
          <w:t>垂直物体</w:t>
        </w:r>
      </w:ins>
      <w:ins w:id="1326" w:author="$$$" w:date="2022-02-10T16:23:34Z">
        <w:r>
          <w:rPr>
            <w:rFonts w:hint="eastAsia"/>
            <w:lang w:val="en-US" w:eastAsia="zh-CN"/>
          </w:rPr>
          <w:t>占图片30%-40%或以上（地板除外），</w:t>
        </w:r>
      </w:ins>
      <w:ins w:id="1327" w:author="$$$" w:date="2022-02-10T16:23:34Z">
        <w:r>
          <w:rPr>
            <w:rFonts w:hint="eastAsia"/>
            <w:b/>
            <w:bCs/>
            <w:lang w:val="en-US" w:eastAsia="zh-CN"/>
          </w:rPr>
          <w:t>镜头离物品太近</w:t>
        </w:r>
      </w:ins>
      <w:ins w:id="1328" w:author="$$$" w:date="2022-02-10T16:23:34Z">
        <w:r>
          <w:rPr>
            <w:rFonts w:hint="eastAsia"/>
            <w:lang w:val="en-US" w:eastAsia="zh-CN"/>
          </w:rPr>
          <w:t>。</w:t>
        </w:r>
      </w:ins>
    </w:p>
    <w:p>
      <w:pPr>
        <w:numPr>
          <w:ilvl w:val="-1"/>
          <w:numId w:val="0"/>
        </w:numPr>
        <w:ind w:firstLine="0" w:firstLineChars="0"/>
        <w:rPr>
          <w:ins w:id="1329" w:author="$$$" w:date="2022-02-10T16:23:34Z"/>
          <w:rFonts w:hint="default"/>
          <w:lang w:val="en-US" w:eastAsia="zh-CN"/>
        </w:rPr>
      </w:pPr>
      <w:ins w:id="1330" w:author="$$$" w:date="2022-02-10T16:23:56Z">
        <w:r>
          <w:rPr/>
          <w:drawing>
            <wp:inline distT="0" distB="0" distL="114300" distR="114300">
              <wp:extent cx="3848735" cy="2164715"/>
              <wp:effectExtent l="0" t="0" r="18415" b="6985"/>
              <wp:docPr id="60"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10"/>
                      <pic:cNvPicPr>
                        <a:picLocks noChangeAspect="1"/>
                      </pic:cNvPicPr>
                    </pic:nvPicPr>
                    <pic:blipFill>
                      <a:blip r:embed="rId56"/>
                      <a:stretch>
                        <a:fillRect/>
                      </a:stretch>
                    </pic:blipFill>
                    <pic:spPr>
                      <a:xfrm>
                        <a:off x="0" y="0"/>
                        <a:ext cx="3848735" cy="2164715"/>
                      </a:xfrm>
                      <a:prstGeom prst="rect">
                        <a:avLst/>
                      </a:prstGeom>
                      <a:noFill/>
                      <a:ln>
                        <a:noFill/>
                      </a:ln>
                    </pic:spPr>
                  </pic:pic>
                </a:graphicData>
              </a:graphic>
            </wp:inline>
          </w:drawing>
        </w:r>
      </w:ins>
    </w:p>
    <w:p>
      <w:pPr>
        <w:rPr>
          <w:ins w:id="1332" w:author="$$$" w:date="2022-02-10T16:23:34Z"/>
          <w:rFonts w:hint="eastAsia"/>
          <w:lang w:val="en-US" w:eastAsia="zh-CN"/>
        </w:rPr>
      </w:pPr>
      <w:ins w:id="1333" w:author="$$$" w:date="2022-02-10T16:23:34Z">
        <w:r>
          <w:rPr/>
          <w:drawing>
            <wp:inline distT="0" distB="0" distL="114300" distR="114300">
              <wp:extent cx="3881120" cy="2183130"/>
              <wp:effectExtent l="0" t="0" r="5080" b="7620"/>
              <wp:docPr id="86"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13"/>
                      <pic:cNvPicPr>
                        <a:picLocks noChangeAspect="1"/>
                      </pic:cNvPicPr>
                    </pic:nvPicPr>
                    <pic:blipFill>
                      <a:blip r:embed="rId57"/>
                      <a:stretch>
                        <a:fillRect/>
                      </a:stretch>
                    </pic:blipFill>
                    <pic:spPr>
                      <a:xfrm>
                        <a:off x="0" y="0"/>
                        <a:ext cx="3881120" cy="2183130"/>
                      </a:xfrm>
                      <a:prstGeom prst="rect">
                        <a:avLst/>
                      </a:prstGeom>
                      <a:noFill/>
                      <a:ln>
                        <a:noFill/>
                      </a:ln>
                    </pic:spPr>
                  </pic:pic>
                </a:graphicData>
              </a:graphic>
            </wp:inline>
          </w:drawing>
        </w:r>
      </w:ins>
    </w:p>
    <w:p>
      <w:pPr>
        <w:rPr>
          <w:ins w:id="1335" w:author="$$$" w:date="2022-02-10T16:23:34Z"/>
          <w:rFonts w:hint="eastAsia"/>
          <w:lang w:val="en-US" w:eastAsia="zh-CN"/>
        </w:rPr>
      </w:pPr>
      <w:ins w:id="1336" w:author="$$$" w:date="2022-02-10T16:23:34Z">
        <w:r>
          <w:rPr/>
          <w:drawing>
            <wp:inline distT="0" distB="0" distL="114300" distR="114300">
              <wp:extent cx="4098925" cy="2305685"/>
              <wp:effectExtent l="0" t="0" r="15875" b="18415"/>
              <wp:docPr id="79"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17"/>
                      <pic:cNvPicPr>
                        <a:picLocks noChangeAspect="1"/>
                      </pic:cNvPicPr>
                    </pic:nvPicPr>
                    <pic:blipFill>
                      <a:blip r:embed="rId58"/>
                      <a:stretch>
                        <a:fillRect/>
                      </a:stretch>
                    </pic:blipFill>
                    <pic:spPr>
                      <a:xfrm>
                        <a:off x="0" y="0"/>
                        <a:ext cx="4098925" cy="2305685"/>
                      </a:xfrm>
                      <a:prstGeom prst="rect">
                        <a:avLst/>
                      </a:prstGeom>
                      <a:noFill/>
                      <a:ln>
                        <a:noFill/>
                      </a:ln>
                    </pic:spPr>
                  </pic:pic>
                </a:graphicData>
              </a:graphic>
            </wp:inline>
          </w:drawing>
        </w:r>
      </w:ins>
    </w:p>
    <w:p>
      <w:pPr>
        <w:rPr>
          <w:ins w:id="1338" w:author="$$$" w:date="2022-02-10T16:23:34Z"/>
          <w:rFonts w:hint="eastAsia"/>
          <w:lang w:val="en-US" w:eastAsia="zh-CN"/>
        </w:rPr>
      </w:pPr>
      <w:ins w:id="1339" w:author="$$$" w:date="2022-02-10T16:23:34Z">
        <w:r>
          <w:rPr/>
          <w:drawing>
            <wp:inline distT="0" distB="0" distL="114300" distR="114300">
              <wp:extent cx="4151630" cy="2159635"/>
              <wp:effectExtent l="0" t="0" r="1270" b="1206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59"/>
                      <a:stretch>
                        <a:fillRect/>
                      </a:stretch>
                    </pic:blipFill>
                    <pic:spPr>
                      <a:xfrm>
                        <a:off x="0" y="0"/>
                        <a:ext cx="4151630" cy="2159635"/>
                      </a:xfrm>
                      <a:prstGeom prst="rect">
                        <a:avLst/>
                      </a:prstGeom>
                      <a:noFill/>
                      <a:ln>
                        <a:noFill/>
                      </a:ln>
                    </pic:spPr>
                  </pic:pic>
                </a:graphicData>
              </a:graphic>
            </wp:inline>
          </w:drawing>
        </w:r>
      </w:ins>
    </w:p>
    <w:p>
      <w:pPr>
        <w:rPr>
          <w:ins w:id="1341" w:author="$$$" w:date="2022-02-10T16:23:34Z"/>
          <w:rFonts w:hint="eastAsia"/>
          <w:lang w:val="en-US" w:eastAsia="zh-CN"/>
        </w:rPr>
      </w:pPr>
      <w:ins w:id="1342" w:author="$$$" w:date="2022-02-10T16:23:34Z">
        <w:r>
          <w:rPr/>
          <w:drawing>
            <wp:inline distT="0" distB="0" distL="114300" distR="114300">
              <wp:extent cx="5272405" cy="2623820"/>
              <wp:effectExtent l="0" t="0" r="4445" b="508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60"/>
                      <a:stretch>
                        <a:fillRect/>
                      </a:stretch>
                    </pic:blipFill>
                    <pic:spPr>
                      <a:xfrm>
                        <a:off x="0" y="0"/>
                        <a:ext cx="5272405" cy="2623820"/>
                      </a:xfrm>
                      <a:prstGeom prst="rect">
                        <a:avLst/>
                      </a:prstGeom>
                      <a:noFill/>
                      <a:ln>
                        <a:noFill/>
                      </a:ln>
                    </pic:spPr>
                  </pic:pic>
                </a:graphicData>
              </a:graphic>
            </wp:inline>
          </w:drawing>
        </w:r>
      </w:ins>
    </w:p>
    <w:p>
      <w:pPr>
        <w:rPr>
          <w:ins w:id="1344" w:author="$$$" w:date="2022-02-10T16:23:34Z"/>
          <w:rFonts w:hint="eastAsia"/>
          <w:lang w:val="en-US" w:eastAsia="zh-CN"/>
        </w:rPr>
      </w:pPr>
      <w:ins w:id="1345" w:author="$$$" w:date="2022-02-10T16:23:34Z">
        <w:r>
          <w:rPr/>
          <w:drawing>
            <wp:inline distT="0" distB="0" distL="114300" distR="114300">
              <wp:extent cx="5273040" cy="2578100"/>
              <wp:effectExtent l="0" t="0" r="3810" b="1270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61"/>
                      <a:stretch>
                        <a:fillRect/>
                      </a:stretch>
                    </pic:blipFill>
                    <pic:spPr>
                      <a:xfrm>
                        <a:off x="0" y="0"/>
                        <a:ext cx="5273040" cy="2578100"/>
                      </a:xfrm>
                      <a:prstGeom prst="rect">
                        <a:avLst/>
                      </a:prstGeom>
                      <a:noFill/>
                      <a:ln>
                        <a:noFill/>
                      </a:ln>
                    </pic:spPr>
                  </pic:pic>
                </a:graphicData>
              </a:graphic>
            </wp:inline>
          </w:drawing>
        </w:r>
      </w:ins>
    </w:p>
    <w:p>
      <w:pPr>
        <w:rPr>
          <w:ins w:id="1347" w:author="$$$" w:date="2022-02-10T16:23:34Z"/>
          <w:rFonts w:hint="eastAsia"/>
          <w:lang w:val="en-US" w:eastAsia="zh-CN"/>
        </w:rPr>
      </w:pPr>
      <w:ins w:id="1348" w:author="$$$" w:date="2022-02-10T16:23:34Z">
        <w:r>
          <w:rPr/>
          <w:drawing>
            <wp:inline distT="0" distB="0" distL="114300" distR="114300">
              <wp:extent cx="5268595" cy="2609215"/>
              <wp:effectExtent l="0" t="0" r="8255" b="63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62"/>
                      <a:stretch>
                        <a:fillRect/>
                      </a:stretch>
                    </pic:blipFill>
                    <pic:spPr>
                      <a:xfrm>
                        <a:off x="0" y="0"/>
                        <a:ext cx="5268595" cy="2609215"/>
                      </a:xfrm>
                      <a:prstGeom prst="rect">
                        <a:avLst/>
                      </a:prstGeom>
                      <a:noFill/>
                      <a:ln>
                        <a:noFill/>
                      </a:ln>
                    </pic:spPr>
                  </pic:pic>
                </a:graphicData>
              </a:graphic>
            </wp:inline>
          </w:drawing>
        </w:r>
      </w:ins>
    </w:p>
    <w:p>
      <w:pPr>
        <w:widowControl/>
        <w:numPr>
          <w:ilvl w:val="-1"/>
          <w:numId w:val="0"/>
        </w:numPr>
        <w:ind w:left="0" w:leftChars="0" w:firstLine="0" w:firstLineChars="0"/>
        <w:jc w:val="left"/>
        <w:rPr>
          <w:ins w:id="1351" w:author="$$$" w:date="2022-02-10T16:22:46Z"/>
          <w:rFonts w:hint="default"/>
          <w:lang w:val="en-US" w:eastAsia="zh-CN" w:bidi="ar"/>
        </w:rPr>
        <w:pPrChange w:id="1350" w:author="$$$" w:date="2022-02-10T16:38:26Z">
          <w:pPr>
            <w:widowControl/>
            <w:numPr>
              <w:ilvl w:val="0"/>
              <w:numId w:val="2"/>
            </w:numPr>
            <w:ind w:left="1265" w:leftChars="0" w:hanging="425" w:firstLineChars="0"/>
            <w:jc w:val="left"/>
          </w:pPr>
        </w:pPrChange>
      </w:pPr>
    </w:p>
    <w:p>
      <w:pPr>
        <w:widowControl/>
        <w:numPr>
          <w:ilvl w:val="1"/>
          <w:numId w:val="1"/>
        </w:numPr>
        <w:ind w:left="1265" w:leftChars="0" w:hanging="425" w:firstLineChars="0"/>
        <w:jc w:val="left"/>
        <w:rPr>
          <w:ins w:id="1353" w:author="$$$" w:date="2022-02-10T18:27:42Z"/>
          <w:rFonts w:hint="default"/>
          <w:lang w:val="en-US" w:eastAsia="zh-CN" w:bidi="ar"/>
        </w:rPr>
        <w:pPrChange w:id="1352" w:author="$$$" w:date="2022-02-10T18:27:42Z">
          <w:pPr>
            <w:pStyle w:val="3"/>
            <w:widowControl/>
            <w:numPr>
              <w:ilvl w:val="1"/>
              <w:numId w:val="1"/>
            </w:numPr>
            <w:ind w:left="1265" w:leftChars="0" w:hanging="425" w:firstLineChars="0"/>
            <w:jc w:val="left"/>
          </w:pPr>
        </w:pPrChange>
      </w:pPr>
      <w:ins w:id="1354" w:author="$$$" w:date="2022-02-10T18:27:42Z">
        <w:r>
          <w:rPr>
            <w:rFonts w:hint="default"/>
            <w:lang w:val="en-US" w:eastAsia="zh-CN" w:bidi="ar"/>
          </w:rPr>
          <w:br w:type="page"/>
        </w:r>
      </w:ins>
    </w:p>
    <w:p>
      <w:pPr>
        <w:pStyle w:val="3"/>
        <w:keepNext w:val="0"/>
        <w:keepLines w:val="0"/>
        <w:widowControl/>
        <w:numPr>
          <w:ilvl w:val="-1"/>
          <w:numId w:val="0"/>
        </w:numPr>
        <w:ind w:left="0" w:leftChars="0" w:firstLine="0" w:firstLineChars="0"/>
        <w:jc w:val="left"/>
        <w:rPr>
          <w:ins w:id="1356" w:author="$$$" w:date="2022-02-10T16:25:06Z"/>
          <w:rFonts w:hint="default"/>
          <w:lang w:val="en-US" w:eastAsia="zh-CN" w:bidi="ar"/>
        </w:rPr>
        <w:pPrChange w:id="1355" w:author="$$$" w:date="2022-02-10T18:26:39Z">
          <w:pPr>
            <w:pStyle w:val="3"/>
            <w:widowControl/>
            <w:numPr>
              <w:ilvl w:val="1"/>
              <w:numId w:val="1"/>
            </w:numPr>
            <w:ind w:left="1265" w:leftChars="0" w:hanging="425" w:firstLineChars="0"/>
            <w:jc w:val="left"/>
          </w:pPr>
        </w:pPrChange>
      </w:pPr>
      <w:ins w:id="1357" w:author="$$$" w:date="2022-02-10T16:22:46Z">
        <w:r>
          <w:rPr>
            <w:rFonts w:hint="default"/>
            <w:lang w:val="en-US" w:eastAsia="zh-CN" w:bidi="ar"/>
          </w:rPr>
          <w:t>TableChairLegs （桌椅腿）</w:t>
        </w:r>
      </w:ins>
    </w:p>
    <w:p>
      <w:pPr>
        <w:numPr>
          <w:ilvl w:val="0"/>
          <w:numId w:val="8"/>
        </w:numPr>
        <w:ind w:firstLine="420" w:firstLineChars="0"/>
        <w:rPr>
          <w:ins w:id="1358" w:author="$$$" w:date="2022-02-10T16:25:06Z"/>
          <w:rFonts w:hint="default"/>
          <w:lang w:val="en-US" w:eastAsia="zh-CN"/>
        </w:rPr>
      </w:pPr>
      <w:ins w:id="1359" w:author="$$$" w:date="2022-02-10T16:25:06Z">
        <w:r>
          <w:rPr>
            <w:rFonts w:hint="eastAsia"/>
            <w:lang w:val="en-US" w:eastAsia="zh-CN"/>
          </w:rPr>
          <w:t>图片中无明显特征 / 无法判断或较难判断场景类别</w:t>
        </w:r>
      </w:ins>
    </w:p>
    <w:p>
      <w:pPr>
        <w:numPr>
          <w:ilvl w:val="0"/>
          <w:numId w:val="8"/>
        </w:numPr>
        <w:ind w:left="0" w:leftChars="0" w:firstLine="420" w:firstLineChars="0"/>
        <w:rPr>
          <w:ins w:id="1360" w:author="$$$" w:date="2022-02-10T16:25:06Z"/>
          <w:rFonts w:hint="default"/>
          <w:lang w:val="en-US" w:eastAsia="zh-CN"/>
        </w:rPr>
      </w:pPr>
      <w:ins w:id="1361" w:author="$$$" w:date="2022-02-10T16:25:06Z">
        <w:r>
          <w:rPr>
            <w:rFonts w:hint="eastAsia"/>
            <w:b/>
            <w:bCs/>
            <w:lang w:val="en-US" w:eastAsia="zh-CN"/>
          </w:rPr>
          <w:t>图片中有</w:t>
        </w:r>
      </w:ins>
      <w:ins w:id="1362" w:author="$$$" w:date="2022-02-10T16:26:09Z">
        <w:r>
          <w:rPr>
            <w:rFonts w:hint="eastAsia"/>
            <w:b/>
            <w:bCs/>
            <w:lang w:val="en-US" w:eastAsia="zh-CN"/>
          </w:rPr>
          <w:t>少量</w:t>
        </w:r>
      </w:ins>
      <w:ins w:id="1363" w:author="$$$" w:date="2022-02-10T16:25:06Z">
        <w:r>
          <w:rPr>
            <w:rFonts w:hint="eastAsia"/>
            <w:b/>
            <w:bCs/>
            <w:lang w:val="en-US" w:eastAsia="zh-CN"/>
          </w:rPr>
          <w:t>桌子或椅子腿，并且数量</w:t>
        </w:r>
      </w:ins>
      <w:ins w:id="1364" w:author="$$$" w:date="2022-02-10T16:25:43Z">
        <w:r>
          <w:rPr>
            <w:rFonts w:hint="eastAsia"/>
            <w:b/>
            <w:bCs/>
            <w:lang w:val="en-US" w:eastAsia="zh-CN"/>
          </w:rPr>
          <w:t>较少</w:t>
        </w:r>
      </w:ins>
      <w:ins w:id="1365" w:author="$$$" w:date="2022-02-10T16:25:44Z">
        <w:r>
          <w:rPr>
            <w:rFonts w:hint="eastAsia"/>
            <w:b/>
            <w:bCs/>
            <w:lang w:val="en-US" w:eastAsia="zh-CN"/>
          </w:rPr>
          <w:t>，</w:t>
        </w:r>
      </w:ins>
      <w:ins w:id="1366" w:author="$$$" w:date="2022-02-10T16:25:45Z">
        <w:r>
          <w:rPr>
            <w:rFonts w:hint="eastAsia"/>
            <w:b/>
            <w:bCs/>
            <w:lang w:val="en-US" w:eastAsia="zh-CN"/>
          </w:rPr>
          <w:t>比如</w:t>
        </w:r>
      </w:ins>
      <w:ins w:id="1367" w:author="$$$" w:date="2022-02-10T16:25:53Z">
        <w:r>
          <w:rPr>
            <w:rFonts w:hint="eastAsia"/>
            <w:b/>
            <w:bCs/>
            <w:lang w:val="en-US" w:eastAsia="zh-CN"/>
          </w:rPr>
          <w:t>小于</w:t>
        </w:r>
      </w:ins>
      <w:ins w:id="1368" w:author="$$$" w:date="2022-02-10T16:25:56Z">
        <w:r>
          <w:rPr>
            <w:rFonts w:hint="eastAsia"/>
            <w:b/>
            <w:bCs/>
            <w:lang w:val="en-US" w:eastAsia="zh-CN"/>
          </w:rPr>
          <w:t>六七</w:t>
        </w:r>
      </w:ins>
      <w:ins w:id="1369" w:author="$$$" w:date="2022-02-10T16:25:57Z">
        <w:r>
          <w:rPr>
            <w:rFonts w:hint="eastAsia"/>
            <w:b/>
            <w:bCs/>
            <w:lang w:val="en-US" w:eastAsia="zh-CN"/>
          </w:rPr>
          <w:t>根</w:t>
        </w:r>
      </w:ins>
      <w:ins w:id="1370" w:author="$$$" w:date="2022-02-10T16:25:59Z">
        <w:r>
          <w:rPr>
            <w:rFonts w:hint="eastAsia"/>
            <w:b/>
            <w:bCs/>
            <w:lang w:val="en-US" w:eastAsia="zh-CN"/>
          </w:rPr>
          <w:t>柱子</w:t>
        </w:r>
      </w:ins>
      <w:ins w:id="1371" w:author="$$$" w:date="2022-02-10T16:25:06Z">
        <w:r>
          <w:rPr>
            <w:rFonts w:hint="eastAsia"/>
            <w:lang w:val="en-US" w:eastAsia="zh-CN"/>
          </w:rPr>
          <w:t>（看上去不密集）</w:t>
        </w:r>
      </w:ins>
    </w:p>
    <w:p>
      <w:pPr>
        <w:numPr>
          <w:ilvl w:val="0"/>
          <w:numId w:val="8"/>
        </w:numPr>
        <w:ind w:left="0" w:leftChars="0" w:firstLine="420" w:firstLineChars="0"/>
        <w:rPr>
          <w:ins w:id="1372" w:author="$$$" w:date="2022-02-10T16:25:06Z"/>
          <w:rFonts w:hint="default"/>
          <w:lang w:val="en-US" w:eastAsia="zh-CN"/>
        </w:rPr>
      </w:pPr>
      <w:ins w:id="1373" w:author="$$$" w:date="2022-02-10T16:25:06Z">
        <w:r>
          <w:rPr>
            <w:rFonts w:hint="eastAsia"/>
            <w:lang w:val="en-US" w:eastAsia="zh-CN"/>
          </w:rPr>
          <w:t>扫地机在</w:t>
        </w:r>
      </w:ins>
      <w:ins w:id="1374" w:author="$$$" w:date="2022-02-10T18:15:15Z">
        <w:r>
          <w:rPr>
            <w:rFonts w:hint="eastAsia"/>
            <w:lang w:val="en-US" w:eastAsia="zh-CN"/>
          </w:rPr>
          <w:t>某</w:t>
        </w:r>
      </w:ins>
      <w:ins w:id="1375" w:author="$$$" w:date="2022-02-10T18:15:16Z">
        <w:r>
          <w:rPr>
            <w:rFonts w:hint="eastAsia"/>
            <w:lang w:val="en-US" w:eastAsia="zh-CN"/>
          </w:rPr>
          <w:t>物体</w:t>
        </w:r>
      </w:ins>
      <w:ins w:id="1376" w:author="$$$" w:date="2022-02-10T16:25:06Z">
        <w:r>
          <w:rPr>
            <w:rFonts w:hint="eastAsia"/>
            <w:lang w:val="en-US" w:eastAsia="zh-CN"/>
          </w:rPr>
          <w:t>底</w:t>
        </w:r>
      </w:ins>
      <w:ins w:id="1377" w:author="$$$" w:date="2022-02-10T18:15:18Z">
        <w:r>
          <w:rPr>
            <w:rFonts w:hint="eastAsia"/>
            <w:lang w:val="en-US" w:eastAsia="zh-CN"/>
          </w:rPr>
          <w:t>下</w:t>
        </w:r>
      </w:ins>
      <w:ins w:id="1378" w:author="$$$" w:date="2022-02-10T16:28:11Z">
        <w:r>
          <w:rPr>
            <w:rFonts w:hint="eastAsia"/>
            <w:lang w:val="en-US" w:eastAsia="zh-CN"/>
          </w:rPr>
          <w:t>（</w:t>
        </w:r>
      </w:ins>
      <w:ins w:id="1379" w:author="$$$" w:date="2022-02-10T16:28:13Z">
        <w:r>
          <w:rPr>
            <w:rFonts w:hint="eastAsia"/>
            <w:lang w:val="en-US" w:eastAsia="zh-CN"/>
          </w:rPr>
          <w:t>不能</w:t>
        </w:r>
      </w:ins>
      <w:ins w:id="1380" w:author="$$$" w:date="2022-02-10T16:28:16Z">
        <w:r>
          <w:rPr>
            <w:rFonts w:hint="eastAsia"/>
            <w:lang w:val="en-US" w:eastAsia="zh-CN"/>
          </w:rPr>
          <w:t>明显</w:t>
        </w:r>
      </w:ins>
      <w:ins w:id="1381" w:author="$$$" w:date="2022-02-10T16:28:17Z">
        <w:r>
          <w:rPr>
            <w:rFonts w:hint="eastAsia"/>
            <w:lang w:val="en-US" w:eastAsia="zh-CN"/>
          </w:rPr>
          <w:t>判断</w:t>
        </w:r>
      </w:ins>
      <w:ins w:id="1382" w:author="$$$" w:date="2022-02-10T16:28:19Z">
        <w:r>
          <w:rPr>
            <w:rFonts w:hint="eastAsia"/>
            <w:lang w:val="en-US" w:eastAsia="zh-CN"/>
          </w:rPr>
          <w:t>是否在</w:t>
        </w:r>
      </w:ins>
      <w:ins w:id="1383" w:author="$$$" w:date="2022-02-10T16:28:20Z">
        <w:r>
          <w:rPr>
            <w:rFonts w:hint="eastAsia"/>
            <w:lang w:val="en-US" w:eastAsia="zh-CN"/>
          </w:rPr>
          <w:t>床底的</w:t>
        </w:r>
      </w:ins>
      <w:ins w:id="1384" w:author="$$$" w:date="2022-02-10T16:28:11Z">
        <w:r>
          <w:rPr>
            <w:rFonts w:hint="eastAsia"/>
            <w:lang w:val="en-US" w:eastAsia="zh-CN"/>
          </w:rPr>
          <w:t>）</w:t>
        </w:r>
      </w:ins>
      <w:ins w:id="1385" w:author="$$$" w:date="2022-02-10T16:25:06Z">
        <w:r>
          <w:rPr>
            <w:rFonts w:hint="eastAsia"/>
            <w:lang w:val="en-US" w:eastAsia="zh-CN"/>
          </w:rPr>
          <w:t>，或者只看到很少局部沙发腿或者床腿，都应该归类为该类（若能看到床单或者明显看到床，才应该被归类为卧室）</w:t>
        </w:r>
      </w:ins>
    </w:p>
    <w:p>
      <w:pPr>
        <w:numPr>
          <w:ilvl w:val="0"/>
          <w:numId w:val="0"/>
        </w:numPr>
        <w:ind w:left="420" w:firstLine="0" w:firstLineChars="0"/>
        <w:rPr>
          <w:ins w:id="1386" w:author="$$$" w:date="2022-02-10T16:25:06Z"/>
          <w:rFonts w:hint="eastAsia"/>
          <w:lang w:val="en-US" w:eastAsia="zh-CN"/>
        </w:rPr>
      </w:pPr>
      <w:ins w:id="1387" w:author="$$$" w:date="2022-02-10T16:25:06Z">
        <w:r>
          <w:rPr>
            <w:rFonts w:hint="eastAsia"/>
            <w:lang w:val="en-US" w:eastAsia="zh-CN"/>
          </w:rPr>
          <w:t>note（若看到图片中也只有桌椅腿，但是很密集，应该归类为餐厅。或者能够明显看到桌面，或者椅子桌子大概轮廓而非仅仅腿部就可以被归类为餐厅。注意单个椅子或桌子并不能分为餐厅，桌椅群才能分为餐厅）</w:t>
        </w:r>
      </w:ins>
    </w:p>
    <w:p>
      <w:pPr>
        <w:ind w:firstLine="420" w:firstLineChars="0"/>
        <w:rPr>
          <w:ins w:id="1388" w:author="$$$" w:date="2022-02-10T16:25:06Z"/>
          <w:rFonts w:hint="default"/>
          <w:lang w:val="en-US" w:eastAsia="zh-CN"/>
        </w:rPr>
      </w:pPr>
      <w:ins w:id="1389" w:author="$$$" w:date="2022-02-10T16:25:06Z">
        <w:r>
          <w:rPr>
            <w:rFonts w:hint="eastAsia"/>
            <w:lang w:val="en-US" w:eastAsia="zh-CN"/>
          </w:rPr>
          <w:t>比如：以下都应该被归类为</w:t>
        </w:r>
      </w:ins>
      <w:ins w:id="1390" w:author="$$$" w:date="2022-02-10T16:27:51Z">
        <w:r>
          <w:rPr>
            <w:rFonts w:hint="eastAsia"/>
            <w:lang w:val="en-US" w:eastAsia="zh-CN"/>
          </w:rPr>
          <w:t xml:space="preserve"> </w:t>
        </w:r>
      </w:ins>
      <w:ins w:id="1391" w:author="$$$" w:date="2022-02-10T16:25:06Z">
        <w:r>
          <w:rPr>
            <w:rFonts w:hint="eastAsia"/>
            <w:lang w:val="en-US" w:eastAsia="zh-CN"/>
          </w:rPr>
          <w:t>Legs</w:t>
        </w:r>
      </w:ins>
    </w:p>
    <w:p>
      <w:pPr>
        <w:rPr>
          <w:ins w:id="1392" w:author="$$$" w:date="2022-02-10T16:28:57Z"/>
        </w:rPr>
      </w:pPr>
      <w:ins w:id="1393" w:author="$$$" w:date="2022-02-10T16:28:30Z">
        <w:r>
          <w:rPr/>
          <w:drawing>
            <wp:inline distT="0" distB="0" distL="114300" distR="114300">
              <wp:extent cx="3878580" cy="2181860"/>
              <wp:effectExtent l="0" t="0" r="7620" b="8890"/>
              <wp:docPr id="113"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像24"/>
                      <pic:cNvPicPr>
                        <a:picLocks noChangeAspect="1"/>
                      </pic:cNvPicPr>
                    </pic:nvPicPr>
                    <pic:blipFill>
                      <a:blip r:embed="rId63"/>
                      <a:stretch>
                        <a:fillRect/>
                      </a:stretch>
                    </pic:blipFill>
                    <pic:spPr>
                      <a:xfrm>
                        <a:off x="0" y="0"/>
                        <a:ext cx="3878580" cy="2181860"/>
                      </a:xfrm>
                      <a:prstGeom prst="rect">
                        <a:avLst/>
                      </a:prstGeom>
                      <a:noFill/>
                      <a:ln>
                        <a:noFill/>
                      </a:ln>
                    </pic:spPr>
                  </pic:pic>
                </a:graphicData>
              </a:graphic>
            </wp:inline>
          </w:drawing>
        </w:r>
      </w:ins>
    </w:p>
    <w:p>
      <w:pPr>
        <w:rPr>
          <w:ins w:id="1395" w:author="$$$" w:date="2022-02-10T16:30:15Z"/>
        </w:rPr>
      </w:pPr>
      <w:ins w:id="1396" w:author="$$$" w:date="2022-02-10T16:28:57Z">
        <w:r>
          <w:rPr/>
          <w:drawing>
            <wp:inline distT="0" distB="0" distL="114300" distR="114300">
              <wp:extent cx="3924300" cy="2085975"/>
              <wp:effectExtent l="0" t="0" r="0" b="952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64"/>
                      <a:stretch>
                        <a:fillRect/>
                      </a:stretch>
                    </pic:blipFill>
                    <pic:spPr>
                      <a:xfrm>
                        <a:off x="0" y="0"/>
                        <a:ext cx="3924300" cy="2085975"/>
                      </a:xfrm>
                      <a:prstGeom prst="rect">
                        <a:avLst/>
                      </a:prstGeom>
                      <a:noFill/>
                      <a:ln>
                        <a:noFill/>
                      </a:ln>
                    </pic:spPr>
                  </pic:pic>
                </a:graphicData>
              </a:graphic>
            </wp:inline>
          </w:drawing>
        </w:r>
      </w:ins>
    </w:p>
    <w:p>
      <w:pPr>
        <w:rPr>
          <w:ins w:id="1398" w:author="$$$" w:date="2022-02-10T16:39:11Z"/>
        </w:rPr>
      </w:pPr>
      <w:ins w:id="1399" w:author="$$$" w:date="2022-02-10T16:30:15Z">
        <w:r>
          <w:rPr/>
          <w:drawing>
            <wp:inline distT="0" distB="0" distL="114300" distR="114300">
              <wp:extent cx="3940175" cy="1773555"/>
              <wp:effectExtent l="0" t="0" r="3175" b="1714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3940175" cy="1773555"/>
                      </a:xfrm>
                      <a:prstGeom prst="rect">
                        <a:avLst/>
                      </a:prstGeom>
                      <a:noFill/>
                      <a:ln>
                        <a:noFill/>
                      </a:ln>
                    </pic:spPr>
                  </pic:pic>
                </a:graphicData>
              </a:graphic>
            </wp:inline>
          </w:drawing>
        </w:r>
      </w:ins>
    </w:p>
    <w:p>
      <w:pPr>
        <w:rPr>
          <w:ins w:id="1401" w:author="$$$" w:date="2022-02-10T16:30:51Z"/>
          <w:rFonts w:hint="eastAsia"/>
          <w:lang w:eastAsia="zh-CN"/>
        </w:rPr>
      </w:pPr>
      <w:ins w:id="1402" w:author="$$$" w:date="2022-02-10T16:39:12Z">
        <w:r>
          <w:rPr/>
          <w:drawing>
            <wp:inline distT="0" distB="0" distL="114300" distR="114300">
              <wp:extent cx="3896360" cy="1776730"/>
              <wp:effectExtent l="0" t="0" r="889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6"/>
                      <a:stretch>
                        <a:fillRect/>
                      </a:stretch>
                    </pic:blipFill>
                    <pic:spPr>
                      <a:xfrm>
                        <a:off x="0" y="0"/>
                        <a:ext cx="3896360" cy="1776730"/>
                      </a:xfrm>
                      <a:prstGeom prst="rect">
                        <a:avLst/>
                      </a:prstGeom>
                      <a:noFill/>
                      <a:ln>
                        <a:noFill/>
                      </a:ln>
                    </pic:spPr>
                  </pic:pic>
                </a:graphicData>
              </a:graphic>
            </wp:inline>
          </w:drawing>
        </w:r>
      </w:ins>
    </w:p>
    <w:p>
      <w:pPr>
        <w:rPr>
          <w:ins w:id="1404" w:author="$$$" w:date="2022-02-10T16:25:06Z"/>
          <w:rFonts w:hint="eastAsia"/>
          <w:lang w:val="en-US" w:eastAsia="zh-CN"/>
        </w:rPr>
      </w:pPr>
      <w:ins w:id="1405" w:author="$$$" w:date="2022-02-10T16:30:52Z">
        <w:r>
          <w:rPr/>
          <w:drawing>
            <wp:inline distT="0" distB="0" distL="114300" distR="114300">
              <wp:extent cx="4193540" cy="1890395"/>
              <wp:effectExtent l="0" t="0" r="16510" b="1460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67"/>
                      <a:stretch>
                        <a:fillRect/>
                      </a:stretch>
                    </pic:blipFill>
                    <pic:spPr>
                      <a:xfrm>
                        <a:off x="0" y="0"/>
                        <a:ext cx="4193540" cy="1890395"/>
                      </a:xfrm>
                      <a:prstGeom prst="rect">
                        <a:avLst/>
                      </a:prstGeom>
                      <a:noFill/>
                      <a:ln>
                        <a:noFill/>
                      </a:ln>
                    </pic:spPr>
                  </pic:pic>
                </a:graphicData>
              </a:graphic>
            </wp:inline>
          </w:drawing>
        </w:r>
      </w:ins>
    </w:p>
    <w:p>
      <w:pPr>
        <w:rPr>
          <w:ins w:id="1407" w:author="$$$" w:date="2022-02-10T16:25:06Z"/>
          <w:rFonts w:hint="eastAsia"/>
          <w:lang w:val="en-US" w:eastAsia="zh-CN"/>
        </w:rPr>
      </w:pPr>
      <w:ins w:id="1408" w:author="$$$" w:date="2022-02-10T16:25:06Z">
        <w:r>
          <w:rPr/>
          <w:drawing>
            <wp:inline distT="0" distB="0" distL="114300" distR="114300">
              <wp:extent cx="4243705" cy="2262505"/>
              <wp:effectExtent l="0" t="0" r="4445" b="444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68"/>
                      <a:stretch>
                        <a:fillRect/>
                      </a:stretch>
                    </pic:blipFill>
                    <pic:spPr>
                      <a:xfrm>
                        <a:off x="0" y="0"/>
                        <a:ext cx="4243705" cy="2262505"/>
                      </a:xfrm>
                      <a:prstGeom prst="rect">
                        <a:avLst/>
                      </a:prstGeom>
                      <a:noFill/>
                      <a:ln>
                        <a:noFill/>
                      </a:ln>
                    </pic:spPr>
                  </pic:pic>
                </a:graphicData>
              </a:graphic>
            </wp:inline>
          </w:drawing>
        </w:r>
      </w:ins>
    </w:p>
    <w:p>
      <w:pPr>
        <w:rPr>
          <w:ins w:id="1410" w:author="$$$" w:date="2022-02-10T16:25:06Z"/>
          <w:rFonts w:hint="eastAsia"/>
          <w:lang w:val="en-US" w:eastAsia="zh-CN"/>
        </w:rPr>
      </w:pPr>
    </w:p>
    <w:p>
      <w:pPr>
        <w:rPr>
          <w:ins w:id="1411" w:author="$$$" w:date="2022-02-10T16:25:06Z"/>
          <w:rFonts w:hint="eastAsia"/>
          <w:lang w:val="en-US" w:eastAsia="zh-CN"/>
        </w:rPr>
      </w:pPr>
      <w:ins w:id="1412" w:author="$$$" w:date="2022-02-10T16:25:06Z">
        <w:r>
          <w:rPr/>
          <w:drawing>
            <wp:inline distT="0" distB="0" distL="114300" distR="114300">
              <wp:extent cx="4367530" cy="2116455"/>
              <wp:effectExtent l="0" t="0" r="13970" b="17145"/>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69"/>
                      <a:stretch>
                        <a:fillRect/>
                      </a:stretch>
                    </pic:blipFill>
                    <pic:spPr>
                      <a:xfrm>
                        <a:off x="0" y="0"/>
                        <a:ext cx="4367530" cy="2116455"/>
                      </a:xfrm>
                      <a:prstGeom prst="rect">
                        <a:avLst/>
                      </a:prstGeom>
                      <a:noFill/>
                      <a:ln>
                        <a:noFill/>
                      </a:ln>
                    </pic:spPr>
                  </pic:pic>
                </a:graphicData>
              </a:graphic>
            </wp:inline>
          </w:drawing>
        </w:r>
      </w:ins>
    </w:p>
    <w:p>
      <w:pPr>
        <w:rPr>
          <w:ins w:id="1414" w:author="$$$" w:date="2022-02-10T16:25:06Z"/>
          <w:rFonts w:hint="eastAsia"/>
          <w:lang w:val="en-US" w:eastAsia="zh-CN"/>
        </w:rPr>
      </w:pPr>
    </w:p>
    <w:p>
      <w:pPr>
        <w:rPr>
          <w:ins w:id="1415" w:author="$$$" w:date="2022-02-10T16:25:06Z"/>
          <w:rFonts w:hint="eastAsia"/>
          <w:lang w:val="en-US" w:eastAsia="zh-CN"/>
        </w:rPr>
      </w:pPr>
      <w:ins w:id="1416" w:author="$$$" w:date="2022-02-10T16:25:06Z">
        <w:r>
          <w:rPr>
            <w:rFonts w:hint="eastAsia"/>
            <w:lang w:val="en-US" w:eastAsia="zh-CN"/>
          </w:rPr>
          <w:t>以下情况出现桌椅群 / 能明显看出桌椅特征，应该分为餐厅：</w:t>
        </w:r>
      </w:ins>
    </w:p>
    <w:p>
      <w:pPr>
        <w:rPr>
          <w:ins w:id="1417" w:author="$$$" w:date="2022-02-10T16:25:06Z"/>
          <w:rFonts w:hint="eastAsia"/>
          <w:lang w:val="en-US" w:eastAsia="zh-CN"/>
        </w:rPr>
      </w:pPr>
      <w:ins w:id="1418" w:author="$$$" w:date="2022-02-10T16:25:06Z">
        <w:r>
          <w:rPr/>
          <w:drawing>
            <wp:inline distT="0" distB="0" distL="114300" distR="114300">
              <wp:extent cx="4375785" cy="2154555"/>
              <wp:effectExtent l="0" t="0" r="5715" b="1714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70"/>
                      <a:stretch>
                        <a:fillRect/>
                      </a:stretch>
                    </pic:blipFill>
                    <pic:spPr>
                      <a:xfrm>
                        <a:off x="0" y="0"/>
                        <a:ext cx="4375785" cy="2154555"/>
                      </a:xfrm>
                      <a:prstGeom prst="rect">
                        <a:avLst/>
                      </a:prstGeom>
                      <a:noFill/>
                      <a:ln>
                        <a:noFill/>
                      </a:ln>
                    </pic:spPr>
                  </pic:pic>
                </a:graphicData>
              </a:graphic>
            </wp:inline>
          </w:drawing>
        </w:r>
      </w:ins>
    </w:p>
    <w:p>
      <w:pPr>
        <w:rPr>
          <w:ins w:id="1420" w:author="$$$" w:date="2022-02-10T16:25:06Z"/>
          <w:rFonts w:hint="default"/>
          <w:lang w:val="en-US" w:eastAsia="zh-CN"/>
        </w:rPr>
      </w:pPr>
      <w:ins w:id="1421" w:author="$$$" w:date="2022-02-10T16:25:06Z">
        <w:r>
          <w:rPr/>
          <w:drawing>
            <wp:inline distT="0" distB="0" distL="114300" distR="114300">
              <wp:extent cx="4425950" cy="1949450"/>
              <wp:effectExtent l="0" t="0" r="12700" b="1270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71"/>
                      <a:stretch>
                        <a:fillRect/>
                      </a:stretch>
                    </pic:blipFill>
                    <pic:spPr>
                      <a:xfrm>
                        <a:off x="0" y="0"/>
                        <a:ext cx="4425950" cy="1949450"/>
                      </a:xfrm>
                      <a:prstGeom prst="rect">
                        <a:avLst/>
                      </a:prstGeom>
                      <a:noFill/>
                      <a:ln>
                        <a:noFill/>
                      </a:ln>
                    </pic:spPr>
                  </pic:pic>
                </a:graphicData>
              </a:graphic>
            </wp:inline>
          </w:drawing>
        </w:r>
      </w:ins>
    </w:p>
    <w:p>
      <w:pPr>
        <w:widowControl/>
        <w:numPr>
          <w:ilvl w:val="-1"/>
          <w:numId w:val="0"/>
        </w:numPr>
        <w:ind w:left="0" w:leftChars="0" w:firstLine="0" w:firstLineChars="0"/>
        <w:jc w:val="left"/>
        <w:rPr>
          <w:ins w:id="1424" w:author="$$$" w:date="2022-02-10T16:22:46Z"/>
          <w:rFonts w:hint="default"/>
          <w:lang w:val="en-US" w:eastAsia="zh-CN" w:bidi="ar"/>
        </w:rPr>
        <w:pPrChange w:id="1423" w:author="$$$" w:date="2022-02-10T16:38:36Z">
          <w:pPr>
            <w:widowControl/>
            <w:numPr>
              <w:ilvl w:val="0"/>
              <w:numId w:val="2"/>
            </w:numPr>
            <w:ind w:left="1265" w:leftChars="0" w:hanging="425" w:firstLineChars="0"/>
            <w:jc w:val="left"/>
          </w:pPr>
        </w:pPrChange>
      </w:pPr>
    </w:p>
    <w:p>
      <w:pPr>
        <w:widowControl/>
        <w:numPr>
          <w:ilvl w:val="1"/>
          <w:numId w:val="1"/>
        </w:numPr>
        <w:ind w:left="1265" w:leftChars="0" w:hanging="425" w:firstLineChars="0"/>
        <w:jc w:val="left"/>
        <w:rPr>
          <w:ins w:id="1426" w:author="$$$" w:date="2022-02-10T18:27:44Z"/>
          <w:rFonts w:hint="default"/>
          <w:lang w:val="en-US" w:eastAsia="zh-CN" w:bidi="ar"/>
        </w:rPr>
        <w:pPrChange w:id="1425" w:author="$$$" w:date="2022-02-10T18:27:44Z">
          <w:pPr>
            <w:pStyle w:val="3"/>
            <w:widowControl/>
            <w:numPr>
              <w:ilvl w:val="1"/>
              <w:numId w:val="1"/>
            </w:numPr>
            <w:ind w:left="1265" w:leftChars="0" w:hanging="425" w:firstLineChars="0"/>
            <w:jc w:val="left"/>
          </w:pPr>
        </w:pPrChange>
      </w:pPr>
      <w:ins w:id="1427" w:author="$$$" w:date="2022-02-10T18:27:44Z">
        <w:r>
          <w:rPr>
            <w:rFonts w:hint="default"/>
            <w:lang w:val="en-US" w:eastAsia="zh-CN" w:bidi="ar"/>
          </w:rPr>
          <w:br w:type="page"/>
        </w:r>
      </w:ins>
    </w:p>
    <w:p>
      <w:pPr>
        <w:pStyle w:val="3"/>
        <w:keepNext w:val="0"/>
        <w:keepLines w:val="0"/>
        <w:widowControl/>
        <w:numPr>
          <w:ilvl w:val="-1"/>
          <w:numId w:val="0"/>
        </w:numPr>
        <w:ind w:left="0" w:leftChars="0" w:firstLine="0" w:firstLineChars="0"/>
        <w:jc w:val="left"/>
        <w:rPr>
          <w:ins w:id="1429" w:author="$$$" w:date="2022-02-10T16:32:02Z"/>
          <w:rFonts w:hint="default"/>
          <w:lang w:val="en-US" w:eastAsia="zh-CN" w:bidi="ar"/>
        </w:rPr>
        <w:pPrChange w:id="1428" w:author="$$$" w:date="2022-02-10T18:26:43Z">
          <w:pPr>
            <w:pStyle w:val="3"/>
            <w:widowControl/>
            <w:numPr>
              <w:ilvl w:val="1"/>
              <w:numId w:val="1"/>
            </w:numPr>
            <w:ind w:left="1265" w:leftChars="0" w:hanging="425" w:firstLineChars="0"/>
            <w:jc w:val="left"/>
          </w:pPr>
        </w:pPrChange>
      </w:pPr>
      <w:ins w:id="1430" w:author="$$$" w:date="2022-02-10T16:22:46Z">
        <w:r>
          <w:rPr>
            <w:rFonts w:hint="default"/>
            <w:lang w:val="en-US" w:eastAsia="zh-CN" w:bidi="ar"/>
          </w:rPr>
          <w:t>HumanLegs （人腿）</w:t>
        </w:r>
      </w:ins>
    </w:p>
    <w:p>
      <w:pPr>
        <w:numPr>
          <w:ilvl w:val="0"/>
          <w:numId w:val="9"/>
        </w:numPr>
        <w:ind w:left="420" w:leftChars="0"/>
        <w:rPr>
          <w:ins w:id="1431" w:author="$$$" w:date="2022-02-10T16:32:02Z"/>
          <w:rFonts w:hint="default"/>
          <w:lang w:val="en-US" w:eastAsia="zh-CN"/>
        </w:rPr>
      </w:pPr>
      <w:ins w:id="1432" w:author="$$$" w:date="2022-02-10T16:32:02Z">
        <w:r>
          <w:rPr>
            <w:rFonts w:hint="eastAsia"/>
            <w:lang w:val="en-US" w:eastAsia="zh-CN"/>
          </w:rPr>
          <w:t>图片中无明显特征 / 无法判断或较难判断场景类别</w:t>
        </w:r>
      </w:ins>
    </w:p>
    <w:p>
      <w:pPr>
        <w:numPr>
          <w:ilvl w:val="0"/>
          <w:numId w:val="9"/>
        </w:numPr>
        <w:ind w:left="420"/>
        <w:rPr>
          <w:ins w:id="1433" w:author="$$$" w:date="2022-02-10T16:32:22Z"/>
        </w:rPr>
      </w:pPr>
      <w:ins w:id="1434" w:author="$$$" w:date="2022-02-10T16:32:02Z">
        <w:r>
          <w:rPr>
            <w:rFonts w:hint="eastAsia"/>
            <w:lang w:val="en-US" w:eastAsia="zh-CN"/>
          </w:rPr>
          <w:t>图片中能看到人腿（不是整个人）并且图片比较难分清场</w:t>
        </w:r>
      </w:ins>
    </w:p>
    <w:p>
      <w:pPr>
        <w:numPr>
          <w:ilvl w:val="-1"/>
          <w:numId w:val="0"/>
        </w:numPr>
        <w:ind w:left="0"/>
        <w:rPr>
          <w:ins w:id="1435" w:author="$$$" w:date="2022-02-10T16:32:02Z"/>
        </w:rPr>
      </w:pPr>
      <w:ins w:id="1436" w:author="$$$" w:date="2022-02-10T16:32:02Z">
        <w:r>
          <w:rPr/>
          <w:drawing>
            <wp:inline distT="0" distB="0" distL="114300" distR="114300">
              <wp:extent cx="4130040" cy="2255520"/>
              <wp:effectExtent l="0" t="0" r="3810" b="1143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72"/>
                      <a:stretch>
                        <a:fillRect/>
                      </a:stretch>
                    </pic:blipFill>
                    <pic:spPr>
                      <a:xfrm>
                        <a:off x="0" y="0"/>
                        <a:ext cx="4130040" cy="2255520"/>
                      </a:xfrm>
                      <a:prstGeom prst="rect">
                        <a:avLst/>
                      </a:prstGeom>
                      <a:noFill/>
                      <a:ln>
                        <a:noFill/>
                      </a:ln>
                    </pic:spPr>
                  </pic:pic>
                </a:graphicData>
              </a:graphic>
            </wp:inline>
          </w:drawing>
        </w:r>
      </w:ins>
    </w:p>
    <w:p>
      <w:pPr>
        <w:rPr>
          <w:ins w:id="1438" w:author="$$$" w:date="2022-02-10T16:32:02Z"/>
        </w:rPr>
      </w:pPr>
      <w:ins w:id="1439" w:author="$$$" w:date="2022-02-10T16:32:18Z">
        <w:r>
          <w:rPr/>
          <w:drawing>
            <wp:inline distT="0" distB="0" distL="114300" distR="114300">
              <wp:extent cx="4161790" cy="2007235"/>
              <wp:effectExtent l="0" t="0" r="10160" b="1206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73"/>
                      <a:stretch>
                        <a:fillRect/>
                      </a:stretch>
                    </pic:blipFill>
                    <pic:spPr>
                      <a:xfrm>
                        <a:off x="0" y="0"/>
                        <a:ext cx="4161790" cy="2007235"/>
                      </a:xfrm>
                      <a:prstGeom prst="rect">
                        <a:avLst/>
                      </a:prstGeom>
                      <a:noFill/>
                      <a:ln>
                        <a:noFill/>
                      </a:ln>
                    </pic:spPr>
                  </pic:pic>
                </a:graphicData>
              </a:graphic>
            </wp:inline>
          </w:drawing>
        </w:r>
      </w:ins>
    </w:p>
    <w:p>
      <w:pPr>
        <w:rPr>
          <w:ins w:id="1441" w:author="$$$" w:date="2022-02-10T16:32:02Z"/>
        </w:rPr>
      </w:pPr>
      <w:ins w:id="1442" w:author="$$$" w:date="2022-02-10T16:32:02Z">
        <w:r>
          <w:rPr/>
          <w:drawing>
            <wp:inline distT="0" distB="0" distL="114300" distR="114300">
              <wp:extent cx="4211320" cy="2085340"/>
              <wp:effectExtent l="0" t="0" r="17780" b="10160"/>
              <wp:docPr id="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3"/>
                      <pic:cNvPicPr>
                        <a:picLocks noChangeAspect="1"/>
                      </pic:cNvPicPr>
                    </pic:nvPicPr>
                    <pic:blipFill>
                      <a:blip r:embed="rId74"/>
                      <a:stretch>
                        <a:fillRect/>
                      </a:stretch>
                    </pic:blipFill>
                    <pic:spPr>
                      <a:xfrm>
                        <a:off x="0" y="0"/>
                        <a:ext cx="4211320" cy="2085340"/>
                      </a:xfrm>
                      <a:prstGeom prst="rect">
                        <a:avLst/>
                      </a:prstGeom>
                      <a:noFill/>
                      <a:ln>
                        <a:noFill/>
                      </a:ln>
                    </pic:spPr>
                  </pic:pic>
                </a:graphicData>
              </a:graphic>
            </wp:inline>
          </w:drawing>
        </w:r>
      </w:ins>
    </w:p>
    <w:p>
      <w:pPr>
        <w:widowControl/>
        <w:numPr>
          <w:ilvl w:val="-1"/>
          <w:numId w:val="0"/>
        </w:numPr>
        <w:ind w:left="0" w:leftChars="0" w:firstLine="0" w:firstLineChars="0"/>
        <w:jc w:val="left"/>
        <w:rPr>
          <w:ins w:id="1445" w:author="$$$" w:date="2022-02-10T16:22:46Z"/>
          <w:rFonts w:hint="default"/>
          <w:lang w:val="en-US" w:eastAsia="zh-CN" w:bidi="ar"/>
        </w:rPr>
        <w:pPrChange w:id="1444" w:author="$$$" w:date="2022-02-10T16:38:40Z">
          <w:pPr>
            <w:widowControl/>
            <w:numPr>
              <w:ilvl w:val="0"/>
              <w:numId w:val="2"/>
            </w:numPr>
            <w:ind w:left="1265" w:leftChars="0" w:hanging="425" w:firstLineChars="0"/>
            <w:jc w:val="left"/>
          </w:pPr>
        </w:pPrChange>
      </w:pPr>
    </w:p>
    <w:p>
      <w:pPr>
        <w:widowControl/>
        <w:numPr>
          <w:ilvl w:val="1"/>
          <w:numId w:val="1"/>
        </w:numPr>
        <w:ind w:left="1265" w:leftChars="0" w:hanging="425" w:firstLineChars="0"/>
        <w:jc w:val="left"/>
        <w:rPr>
          <w:ins w:id="1447" w:author="$$$" w:date="2022-02-10T18:27:47Z"/>
          <w:rFonts w:hint="default"/>
          <w:lang w:val="en-US" w:eastAsia="zh-CN" w:bidi="ar"/>
        </w:rPr>
        <w:pPrChange w:id="1446" w:author="$$$" w:date="2022-02-10T18:27:47Z">
          <w:pPr>
            <w:pStyle w:val="3"/>
            <w:widowControl/>
            <w:numPr>
              <w:ilvl w:val="1"/>
              <w:numId w:val="1"/>
            </w:numPr>
            <w:ind w:left="1265" w:leftChars="0" w:hanging="425" w:firstLineChars="0"/>
            <w:jc w:val="left"/>
          </w:pPr>
        </w:pPrChange>
      </w:pPr>
      <w:ins w:id="1448" w:author="$$$" w:date="2022-02-10T18:27:47Z">
        <w:r>
          <w:rPr>
            <w:rFonts w:hint="default"/>
            <w:lang w:val="en-US" w:eastAsia="zh-CN" w:bidi="ar"/>
          </w:rPr>
          <w:br w:type="page"/>
        </w:r>
      </w:ins>
    </w:p>
    <w:p>
      <w:pPr>
        <w:pStyle w:val="3"/>
        <w:keepNext w:val="0"/>
        <w:keepLines w:val="0"/>
        <w:widowControl/>
        <w:numPr>
          <w:ilvl w:val="-1"/>
          <w:numId w:val="0"/>
        </w:numPr>
        <w:ind w:left="0" w:leftChars="0" w:firstLine="0" w:firstLineChars="0"/>
        <w:jc w:val="left"/>
        <w:rPr>
          <w:ins w:id="1449" w:author="$$$" w:date="2022-02-10T18:27:47Z"/>
          <w:rFonts w:hint="default"/>
          <w:lang w:val="en-US" w:eastAsia="zh-CN" w:bidi="ar"/>
        </w:rPr>
      </w:pPr>
      <w:ins w:id="1450" w:author="$$$" w:date="2022-02-10T18:27:47Z">
        <w:r>
          <w:rPr>
            <w:rFonts w:hint="default"/>
            <w:lang w:val="en-US" w:eastAsia="zh-CN" w:bidi="ar"/>
          </w:rPr>
          <w:t>WallFloor （墙壁地板）</w:t>
        </w:r>
      </w:ins>
    </w:p>
    <w:p>
      <w:pPr>
        <w:numPr>
          <w:ilvl w:val="0"/>
          <w:numId w:val="10"/>
        </w:numPr>
        <w:ind w:left="420" w:leftChars="0"/>
        <w:rPr>
          <w:ins w:id="1451" w:author="$$$" w:date="2022-02-10T18:27:47Z"/>
          <w:rFonts w:hint="default"/>
          <w:lang w:val="en-US" w:eastAsia="zh-CN"/>
        </w:rPr>
      </w:pPr>
      <w:ins w:id="1452" w:author="$$$" w:date="2022-02-10T18:27:47Z">
        <w:r>
          <w:rPr>
            <w:rFonts w:hint="eastAsia"/>
            <w:lang w:val="en-US" w:eastAsia="zh-CN"/>
          </w:rPr>
          <w:t>图片中无明显特征 / 无法判断或较难判断场景类别</w:t>
        </w:r>
      </w:ins>
    </w:p>
    <w:p>
      <w:pPr>
        <w:numPr>
          <w:ilvl w:val="0"/>
          <w:numId w:val="10"/>
        </w:numPr>
        <w:ind w:left="420" w:leftChars="0" w:firstLine="0" w:firstLineChars="0"/>
        <w:rPr>
          <w:ins w:id="1453" w:author="$$$" w:date="2022-02-10T18:27:47Z"/>
        </w:rPr>
      </w:pPr>
      <w:ins w:id="1454" w:author="$$$" w:date="2022-02-10T18:27:47Z">
        <w:r>
          <w:rPr>
            <w:rFonts w:hint="eastAsia"/>
            <w:lang w:val="en-US" w:eastAsia="zh-CN"/>
          </w:rPr>
          <w:t>图片中几乎没有其他特征物品，大部分都为地板和墙壁。无法判别房间类型</w:t>
        </w:r>
      </w:ins>
    </w:p>
    <w:p>
      <w:pPr>
        <w:rPr>
          <w:ins w:id="1455" w:author="$$$" w:date="2022-02-10T18:27:47Z"/>
        </w:rPr>
      </w:pPr>
      <w:ins w:id="1456" w:author="$$$" w:date="2022-02-10T18:27:47Z">
        <w:r>
          <w:rPr/>
          <w:drawing>
            <wp:inline distT="0" distB="0" distL="114300" distR="114300">
              <wp:extent cx="3872865" cy="2129155"/>
              <wp:effectExtent l="0" t="0" r="13335" b="4445"/>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pic:cNvPicPr>
                        <a:picLocks noChangeAspect="1"/>
                      </pic:cNvPicPr>
                    </pic:nvPicPr>
                    <pic:blipFill>
                      <a:blip r:embed="rId75"/>
                      <a:stretch>
                        <a:fillRect/>
                      </a:stretch>
                    </pic:blipFill>
                    <pic:spPr>
                      <a:xfrm>
                        <a:off x="0" y="0"/>
                        <a:ext cx="3872865" cy="2129155"/>
                      </a:xfrm>
                      <a:prstGeom prst="rect">
                        <a:avLst/>
                      </a:prstGeom>
                      <a:noFill/>
                      <a:ln>
                        <a:noFill/>
                      </a:ln>
                    </pic:spPr>
                  </pic:pic>
                </a:graphicData>
              </a:graphic>
            </wp:inline>
          </w:drawing>
        </w:r>
      </w:ins>
    </w:p>
    <w:p>
      <w:pPr>
        <w:rPr>
          <w:ins w:id="1458" w:author="$$$" w:date="2022-02-10T18:27:47Z"/>
        </w:rPr>
      </w:pPr>
      <w:ins w:id="1459" w:author="$$$" w:date="2022-02-10T18:27:47Z">
        <w:r>
          <w:rPr/>
          <w:drawing>
            <wp:inline distT="0" distB="0" distL="114300" distR="114300">
              <wp:extent cx="3970655" cy="2326640"/>
              <wp:effectExtent l="0" t="0" r="10795" b="16510"/>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76"/>
                      <a:stretch>
                        <a:fillRect/>
                      </a:stretch>
                    </pic:blipFill>
                    <pic:spPr>
                      <a:xfrm>
                        <a:off x="0" y="0"/>
                        <a:ext cx="3970655" cy="2326640"/>
                      </a:xfrm>
                      <a:prstGeom prst="rect">
                        <a:avLst/>
                      </a:prstGeom>
                      <a:noFill/>
                      <a:ln>
                        <a:noFill/>
                      </a:ln>
                    </pic:spPr>
                  </pic:pic>
                </a:graphicData>
              </a:graphic>
            </wp:inline>
          </w:drawing>
        </w:r>
      </w:ins>
    </w:p>
    <w:p>
      <w:pPr>
        <w:rPr>
          <w:ins w:id="1461" w:author="$$$" w:date="2022-02-10T18:27:47Z"/>
        </w:rPr>
      </w:pPr>
      <w:ins w:id="1462" w:author="$$$" w:date="2022-02-10T18:27:47Z">
        <w:r>
          <w:rPr/>
          <w:drawing>
            <wp:inline distT="0" distB="0" distL="114300" distR="114300">
              <wp:extent cx="3955415" cy="2215515"/>
              <wp:effectExtent l="0" t="0" r="6985" b="13335"/>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77"/>
                      <a:stretch>
                        <a:fillRect/>
                      </a:stretch>
                    </pic:blipFill>
                    <pic:spPr>
                      <a:xfrm>
                        <a:off x="0" y="0"/>
                        <a:ext cx="3955415" cy="2215515"/>
                      </a:xfrm>
                      <a:prstGeom prst="rect">
                        <a:avLst/>
                      </a:prstGeom>
                      <a:noFill/>
                      <a:ln>
                        <a:noFill/>
                      </a:ln>
                    </pic:spPr>
                  </pic:pic>
                </a:graphicData>
              </a:graphic>
            </wp:inline>
          </w:drawing>
        </w:r>
      </w:ins>
    </w:p>
    <w:p>
      <w:pPr>
        <w:widowControl/>
        <w:numPr>
          <w:ilvl w:val="-1"/>
          <w:numId w:val="0"/>
        </w:numPr>
        <w:ind w:left="0" w:leftChars="0" w:firstLine="0" w:firstLineChars="0"/>
        <w:jc w:val="left"/>
        <w:rPr>
          <w:ins w:id="1464" w:author="$$$" w:date="2022-02-10T18:27:47Z"/>
          <w:rFonts w:hint="default"/>
          <w:lang w:val="en-US" w:eastAsia="zh-CN" w:bidi="ar"/>
        </w:rPr>
      </w:pPr>
    </w:p>
    <w:p>
      <w:pPr>
        <w:widowControl/>
        <w:numPr>
          <w:ilvl w:val="1"/>
          <w:numId w:val="1"/>
        </w:numPr>
        <w:ind w:left="1265" w:hanging="425" w:firstLineChars="0"/>
        <w:jc w:val="left"/>
        <w:rPr>
          <w:ins w:id="1466" w:author="$$$" w:date="2022-02-10T18:27:49Z"/>
          <w:rFonts w:hint="default"/>
          <w:lang w:val="en-US" w:eastAsia="zh-CN" w:bidi="ar"/>
        </w:rPr>
        <w:pPrChange w:id="1465" w:author="$$$" w:date="2022-02-10T18:27:49Z">
          <w:pPr>
            <w:pStyle w:val="3"/>
            <w:widowControl/>
            <w:numPr>
              <w:ilvl w:val="1"/>
              <w:numId w:val="1"/>
            </w:numPr>
            <w:ind w:left="1265" w:hanging="425" w:firstLineChars="0"/>
            <w:jc w:val="left"/>
          </w:pPr>
        </w:pPrChange>
      </w:pPr>
      <w:ins w:id="1467" w:author="$$$" w:date="2022-02-10T18:27:49Z">
        <w:r>
          <w:rPr>
            <w:rFonts w:hint="default"/>
            <w:lang w:val="en-US" w:eastAsia="zh-CN" w:bidi="ar"/>
          </w:rPr>
          <w:br w:type="page"/>
        </w:r>
      </w:ins>
    </w:p>
    <w:p>
      <w:pPr>
        <w:pStyle w:val="3"/>
        <w:keepNext w:val="0"/>
        <w:keepLines w:val="0"/>
        <w:widowControl/>
        <w:numPr>
          <w:ilvl w:val="-1"/>
          <w:numId w:val="0"/>
        </w:numPr>
        <w:ind w:left="0" w:firstLine="0" w:firstLineChars="0"/>
        <w:jc w:val="left"/>
        <w:rPr>
          <w:ins w:id="1469" w:author="$$$" w:date="2022-02-10T18:15:49Z"/>
          <w:rFonts w:hint="default"/>
          <w:lang w:val="en-US" w:eastAsia="zh-CN" w:bidi="ar"/>
        </w:rPr>
        <w:pPrChange w:id="1468" w:author="$$$" w:date="2022-02-10T18:26:49Z">
          <w:pPr>
            <w:pStyle w:val="3"/>
            <w:widowControl/>
            <w:numPr>
              <w:ilvl w:val="1"/>
              <w:numId w:val="1"/>
            </w:numPr>
            <w:ind w:left="1265" w:hanging="425" w:firstLineChars="0"/>
            <w:jc w:val="left"/>
          </w:pPr>
        </w:pPrChange>
      </w:pPr>
      <w:ins w:id="1470" w:author="$$$" w:date="2022-02-10T16:22:46Z">
        <w:r>
          <w:rPr>
            <w:rFonts w:hint="default"/>
            <w:lang w:val="en-US" w:eastAsia="zh-CN" w:bidi="ar"/>
          </w:rPr>
          <w:t>blurredimg （模糊图片，完全无法辨别）</w:t>
        </w:r>
      </w:ins>
    </w:p>
    <w:p>
      <w:pPr>
        <w:rPr>
          <w:ins w:id="1471" w:author="$$$" w:date="2022-02-10T16:40:42Z"/>
          <w:rFonts w:hint="default"/>
          <w:b/>
          <w:bCs/>
          <w:lang w:val="en-US" w:eastAsia="zh-CN"/>
          <w:rPrChange w:id="1472" w:author="$$$" w:date="2022-02-10T18:16:12Z">
            <w:rPr>
              <w:ins w:id="1473" w:author="$$$" w:date="2022-02-10T16:40:42Z"/>
              <w:rFonts w:hint="default"/>
              <w:lang w:val="en-US" w:eastAsia="zh-CN"/>
            </w:rPr>
          </w:rPrChange>
        </w:rPr>
      </w:pPr>
      <w:ins w:id="1474" w:author="$$$" w:date="2022-02-10T18:15:50Z">
        <w:r>
          <w:rPr>
            <w:rFonts w:hint="eastAsia"/>
            <w:b/>
            <w:bCs/>
            <w:lang w:val="en-US" w:eastAsia="zh-CN" w:bidi="ar"/>
            <w:rPrChange w:id="1475" w:author="$$$" w:date="2022-02-10T18:16:12Z">
              <w:rPr>
                <w:rFonts w:hint="eastAsia"/>
                <w:lang w:val="en-US" w:eastAsia="zh-CN" w:bidi="ar"/>
              </w:rPr>
            </w:rPrChange>
          </w:rPr>
          <w:t>图片</w:t>
        </w:r>
      </w:ins>
      <w:ins w:id="1476" w:author="$$$" w:date="2022-02-10T18:15:53Z">
        <w:r>
          <w:rPr>
            <w:rFonts w:hint="eastAsia"/>
            <w:b/>
            <w:bCs/>
            <w:lang w:val="en-US" w:eastAsia="zh-CN" w:bidi="ar"/>
            <w:rPrChange w:id="1477" w:author="$$$" w:date="2022-02-10T18:16:12Z">
              <w:rPr>
                <w:rFonts w:hint="eastAsia"/>
                <w:lang w:val="en-US" w:eastAsia="zh-CN" w:bidi="ar"/>
              </w:rPr>
            </w:rPrChange>
          </w:rPr>
          <w:t>非常模糊</w:t>
        </w:r>
      </w:ins>
      <w:ins w:id="1478" w:author="$$$" w:date="2022-02-10T18:15:54Z">
        <w:r>
          <w:rPr>
            <w:rFonts w:hint="eastAsia"/>
            <w:b/>
            <w:bCs/>
            <w:lang w:val="en-US" w:eastAsia="zh-CN" w:bidi="ar"/>
            <w:rPrChange w:id="1479" w:author="$$$" w:date="2022-02-10T18:16:12Z">
              <w:rPr>
                <w:rFonts w:hint="eastAsia"/>
                <w:lang w:val="en-US" w:eastAsia="zh-CN" w:bidi="ar"/>
              </w:rPr>
            </w:rPrChange>
          </w:rPr>
          <w:t xml:space="preserve"> </w:t>
        </w:r>
      </w:ins>
      <w:ins w:id="1480" w:author="$$$" w:date="2022-02-10T18:15:56Z">
        <w:r>
          <w:rPr>
            <w:rFonts w:hint="eastAsia"/>
            <w:b/>
            <w:bCs/>
            <w:lang w:val="en-US" w:eastAsia="zh-CN" w:bidi="ar"/>
            <w:rPrChange w:id="1481" w:author="$$$" w:date="2022-02-10T18:16:12Z">
              <w:rPr>
                <w:rFonts w:hint="eastAsia"/>
                <w:lang w:val="en-US" w:eastAsia="zh-CN" w:bidi="ar"/>
              </w:rPr>
            </w:rPrChange>
          </w:rPr>
          <w:t xml:space="preserve">并且 </w:t>
        </w:r>
      </w:ins>
      <w:ins w:id="1482" w:author="$$$" w:date="2022-02-10T18:15:58Z">
        <w:r>
          <w:rPr>
            <w:rFonts w:hint="eastAsia"/>
            <w:b/>
            <w:bCs/>
            <w:lang w:val="en-US" w:eastAsia="zh-CN" w:bidi="ar"/>
            <w:rPrChange w:id="1483" w:author="$$$" w:date="2022-02-10T18:16:12Z">
              <w:rPr>
                <w:rFonts w:hint="eastAsia"/>
                <w:lang w:val="en-US" w:eastAsia="zh-CN" w:bidi="ar"/>
              </w:rPr>
            </w:rPrChange>
          </w:rPr>
          <w:t>无法</w:t>
        </w:r>
      </w:ins>
      <w:ins w:id="1484" w:author="$$$" w:date="2022-02-10T18:16:00Z">
        <w:r>
          <w:rPr>
            <w:rFonts w:hint="eastAsia"/>
            <w:b/>
            <w:bCs/>
            <w:lang w:val="en-US" w:eastAsia="zh-CN" w:bidi="ar"/>
            <w:rPrChange w:id="1485" w:author="$$$" w:date="2022-02-10T18:16:12Z">
              <w:rPr>
                <w:rFonts w:hint="eastAsia"/>
                <w:lang w:val="en-US" w:eastAsia="zh-CN" w:bidi="ar"/>
              </w:rPr>
            </w:rPrChange>
          </w:rPr>
          <w:t>分清</w:t>
        </w:r>
      </w:ins>
      <w:ins w:id="1486" w:author="$$$" w:date="2022-02-10T18:16:03Z">
        <w:r>
          <w:rPr>
            <w:rFonts w:hint="eastAsia"/>
            <w:b/>
            <w:bCs/>
            <w:lang w:val="en-US" w:eastAsia="zh-CN" w:bidi="ar"/>
            <w:rPrChange w:id="1487" w:author="$$$" w:date="2022-02-10T18:16:12Z">
              <w:rPr>
                <w:rFonts w:hint="eastAsia"/>
                <w:lang w:val="en-US" w:eastAsia="zh-CN" w:bidi="ar"/>
              </w:rPr>
            </w:rPrChange>
          </w:rPr>
          <w:t>图片</w:t>
        </w:r>
      </w:ins>
      <w:ins w:id="1488" w:author="$$$" w:date="2022-02-10T18:16:04Z">
        <w:r>
          <w:rPr>
            <w:rFonts w:hint="eastAsia"/>
            <w:b/>
            <w:bCs/>
            <w:lang w:val="en-US" w:eastAsia="zh-CN" w:bidi="ar"/>
            <w:rPrChange w:id="1489" w:author="$$$" w:date="2022-02-10T18:16:12Z">
              <w:rPr>
                <w:rFonts w:hint="eastAsia"/>
                <w:lang w:val="en-US" w:eastAsia="zh-CN" w:bidi="ar"/>
              </w:rPr>
            </w:rPrChange>
          </w:rPr>
          <w:t>类别，</w:t>
        </w:r>
      </w:ins>
      <w:ins w:id="1490" w:author="$$$" w:date="2022-02-10T18:16:06Z">
        <w:r>
          <w:rPr>
            <w:rFonts w:hint="eastAsia"/>
            <w:b/>
            <w:bCs/>
            <w:lang w:val="en-US" w:eastAsia="zh-CN" w:bidi="ar"/>
            <w:rPrChange w:id="1491" w:author="$$$" w:date="2022-02-10T18:16:12Z">
              <w:rPr>
                <w:rFonts w:hint="eastAsia"/>
                <w:lang w:val="en-US" w:eastAsia="zh-CN" w:bidi="ar"/>
              </w:rPr>
            </w:rPrChange>
          </w:rPr>
          <w:t>不属于</w:t>
        </w:r>
      </w:ins>
      <w:ins w:id="1492" w:author="$$$" w:date="2022-02-10T18:16:07Z">
        <w:r>
          <w:rPr>
            <w:rFonts w:hint="eastAsia"/>
            <w:b/>
            <w:bCs/>
            <w:lang w:val="en-US" w:eastAsia="zh-CN" w:bidi="ar"/>
            <w:rPrChange w:id="1493" w:author="$$$" w:date="2022-02-10T18:16:12Z">
              <w:rPr>
                <w:rFonts w:hint="eastAsia"/>
                <w:lang w:val="en-US" w:eastAsia="zh-CN" w:bidi="ar"/>
              </w:rPr>
            </w:rPrChange>
          </w:rPr>
          <w:t>上述</w:t>
        </w:r>
      </w:ins>
      <w:ins w:id="1494" w:author="$$$" w:date="2022-02-10T18:16:08Z">
        <w:r>
          <w:rPr>
            <w:rFonts w:hint="eastAsia"/>
            <w:b/>
            <w:bCs/>
            <w:lang w:val="en-US" w:eastAsia="zh-CN" w:bidi="ar"/>
            <w:rPrChange w:id="1495" w:author="$$$" w:date="2022-02-10T18:16:12Z">
              <w:rPr>
                <w:rFonts w:hint="eastAsia"/>
                <w:lang w:val="en-US" w:eastAsia="zh-CN" w:bidi="ar"/>
              </w:rPr>
            </w:rPrChange>
          </w:rPr>
          <w:t>任何</w:t>
        </w:r>
      </w:ins>
      <w:ins w:id="1496" w:author="$$$" w:date="2022-02-10T18:16:10Z">
        <w:r>
          <w:rPr>
            <w:rFonts w:hint="eastAsia"/>
            <w:b/>
            <w:bCs/>
            <w:lang w:val="en-US" w:eastAsia="zh-CN" w:bidi="ar"/>
            <w:rPrChange w:id="1497" w:author="$$$" w:date="2022-02-10T18:16:12Z">
              <w:rPr>
                <w:rFonts w:hint="eastAsia"/>
                <w:lang w:val="en-US" w:eastAsia="zh-CN" w:bidi="ar"/>
              </w:rPr>
            </w:rPrChange>
          </w:rPr>
          <w:t>一种。</w:t>
        </w:r>
      </w:ins>
    </w:p>
    <w:p>
      <w:pPr>
        <w:rPr>
          <w:ins w:id="1498" w:author="$$$" w:date="2022-02-10T18:16:15Z"/>
        </w:rPr>
      </w:pPr>
      <w:ins w:id="1499" w:author="$$$" w:date="2022-02-10T16:40:44Z">
        <w:r>
          <w:rPr/>
          <w:drawing>
            <wp:inline distT="0" distB="0" distL="114300" distR="114300">
              <wp:extent cx="4636770" cy="2281555"/>
              <wp:effectExtent l="0" t="0" r="11430" b="4445"/>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78"/>
                      <a:stretch>
                        <a:fillRect/>
                      </a:stretch>
                    </pic:blipFill>
                    <pic:spPr>
                      <a:xfrm>
                        <a:off x="0" y="0"/>
                        <a:ext cx="4636770" cy="2281555"/>
                      </a:xfrm>
                      <a:prstGeom prst="rect">
                        <a:avLst/>
                      </a:prstGeom>
                      <a:noFill/>
                      <a:ln>
                        <a:noFill/>
                      </a:ln>
                    </pic:spPr>
                  </pic:pic>
                </a:graphicData>
              </a:graphic>
            </wp:inline>
          </w:drawing>
        </w:r>
      </w:ins>
    </w:p>
    <w:p>
      <w:pPr>
        <w:rPr>
          <w:ins w:id="1501" w:author="$$$" w:date="2022-02-10T16:22:46Z"/>
          <w:rFonts w:hint="default"/>
          <w:lang w:val="en-US" w:eastAsia="zh-CN"/>
        </w:rPr>
      </w:pPr>
    </w:p>
    <w:p>
      <w:pPr>
        <w:widowControl/>
        <w:numPr>
          <w:ilvl w:val="1"/>
          <w:numId w:val="1"/>
        </w:numPr>
        <w:ind w:left="1265" w:hanging="425" w:firstLineChars="0"/>
        <w:jc w:val="left"/>
        <w:rPr>
          <w:ins w:id="1503" w:author="$$$" w:date="2022-02-10T18:27:51Z"/>
          <w:rFonts w:hint="default"/>
          <w:lang w:val="en-US" w:eastAsia="zh-CN" w:bidi="ar"/>
        </w:rPr>
        <w:pPrChange w:id="1502" w:author="$$$" w:date="2022-02-10T18:27:51Z">
          <w:pPr>
            <w:pStyle w:val="3"/>
            <w:widowControl/>
            <w:numPr>
              <w:ilvl w:val="1"/>
              <w:numId w:val="1"/>
            </w:numPr>
            <w:ind w:left="1265" w:hanging="425" w:firstLineChars="0"/>
            <w:jc w:val="left"/>
          </w:pPr>
        </w:pPrChange>
      </w:pPr>
      <w:ins w:id="1504" w:author="$$$" w:date="2022-02-10T18:27:51Z">
        <w:r>
          <w:rPr>
            <w:rFonts w:hint="default"/>
            <w:lang w:val="en-US" w:eastAsia="zh-CN" w:bidi="ar"/>
          </w:rPr>
          <w:br w:type="page"/>
        </w:r>
      </w:ins>
    </w:p>
    <w:p>
      <w:pPr>
        <w:pStyle w:val="3"/>
        <w:keepNext w:val="0"/>
        <w:keepLines w:val="0"/>
        <w:widowControl/>
        <w:numPr>
          <w:ilvl w:val="-1"/>
          <w:numId w:val="0"/>
        </w:numPr>
        <w:ind w:left="0" w:firstLine="0" w:firstLineChars="0"/>
        <w:jc w:val="left"/>
        <w:rPr>
          <w:ins w:id="1506" w:author="$$$" w:date="2022-02-10T16:22:46Z"/>
          <w:rFonts w:hint="default"/>
          <w:lang w:eastAsia="zh-CN" w:bidi="ar"/>
        </w:rPr>
        <w:pPrChange w:id="1505" w:author="$$$" w:date="2022-02-10T18:26:51Z">
          <w:pPr>
            <w:pStyle w:val="3"/>
            <w:widowControl/>
            <w:numPr>
              <w:ilvl w:val="1"/>
              <w:numId w:val="1"/>
            </w:numPr>
            <w:ind w:left="1265" w:hanging="425" w:firstLineChars="0"/>
            <w:jc w:val="left"/>
          </w:pPr>
        </w:pPrChange>
      </w:pPr>
      <w:ins w:id="1507" w:author="$$$" w:date="2022-02-10T16:22:46Z">
        <w:r>
          <w:rPr>
            <w:rFonts w:hint="default"/>
            <w:lang w:val="en-US" w:eastAsia="zh-CN" w:bidi="ar"/>
          </w:rPr>
          <w:t>others （其他）</w:t>
        </w:r>
      </w:ins>
    </w:p>
    <w:p>
      <w:pPr>
        <w:numPr>
          <w:ilvl w:val="0"/>
          <w:numId w:val="11"/>
        </w:numPr>
        <w:ind w:left="420" w:leftChars="0"/>
        <w:rPr>
          <w:ins w:id="1508" w:author="$$$" w:date="2022-02-10T16:31:17Z"/>
          <w:rFonts w:hint="default"/>
          <w:lang w:val="en-US" w:eastAsia="zh-CN"/>
        </w:rPr>
      </w:pPr>
      <w:ins w:id="1509" w:author="$$$" w:date="2022-02-10T16:31:17Z">
        <w:r>
          <w:rPr>
            <w:rFonts w:hint="eastAsia"/>
            <w:lang w:val="en-US" w:eastAsia="zh-CN"/>
          </w:rPr>
          <w:t>图片中无明显特征 / 无法判断或较难判断场景类别</w:t>
        </w:r>
      </w:ins>
    </w:p>
    <w:p>
      <w:pPr>
        <w:numPr>
          <w:ilvl w:val="0"/>
          <w:numId w:val="11"/>
        </w:numPr>
        <w:ind w:left="420" w:leftChars="0" w:firstLine="0" w:firstLineChars="0"/>
        <w:rPr>
          <w:ins w:id="1510" w:author="$$$" w:date="2022-02-10T16:31:17Z"/>
        </w:rPr>
      </w:pPr>
      <w:ins w:id="1511" w:author="$$$" w:date="2022-02-10T16:31:17Z">
        <w:r>
          <w:rPr>
            <w:rFonts w:hint="eastAsia"/>
            <w:lang w:val="en-US" w:eastAsia="zh-CN"/>
          </w:rPr>
          <w:t>图片中几乎没有其他特征物品，不满足上述所有条件中的一种，则分为others类</w:t>
        </w:r>
      </w:ins>
    </w:p>
    <w:p>
      <w:pPr>
        <w:rPr>
          <w:ins w:id="1512" w:author="$$$" w:date="2022-02-10T16:31:17Z"/>
        </w:rPr>
      </w:pPr>
      <w:ins w:id="1513" w:author="$$$" w:date="2022-02-10T16:31:17Z">
        <w:r>
          <w:rPr/>
          <w:drawing>
            <wp:inline distT="0" distB="0" distL="114300" distR="114300">
              <wp:extent cx="4231005" cy="2283460"/>
              <wp:effectExtent l="0" t="0" r="17145" b="2540"/>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79"/>
                      <a:stretch>
                        <a:fillRect/>
                      </a:stretch>
                    </pic:blipFill>
                    <pic:spPr>
                      <a:xfrm>
                        <a:off x="0" y="0"/>
                        <a:ext cx="4231005" cy="2283460"/>
                      </a:xfrm>
                      <a:prstGeom prst="rect">
                        <a:avLst/>
                      </a:prstGeom>
                      <a:noFill/>
                      <a:ln>
                        <a:noFill/>
                      </a:ln>
                    </pic:spPr>
                  </pic:pic>
                </a:graphicData>
              </a:graphic>
            </wp:inline>
          </w:drawing>
        </w:r>
      </w:ins>
      <w:ins w:id="1515" w:author="$$$" w:date="2022-02-10T16:31:17Z">
        <w:r>
          <w:rPr/>
          <w:drawing>
            <wp:inline distT="0" distB="0" distL="114300" distR="114300">
              <wp:extent cx="4254500" cy="2273300"/>
              <wp:effectExtent l="0" t="0" r="12700" b="1270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80"/>
                      <a:stretch>
                        <a:fillRect/>
                      </a:stretch>
                    </pic:blipFill>
                    <pic:spPr>
                      <a:xfrm>
                        <a:off x="0" y="0"/>
                        <a:ext cx="4254500" cy="2273300"/>
                      </a:xfrm>
                      <a:prstGeom prst="rect">
                        <a:avLst/>
                      </a:prstGeom>
                      <a:noFill/>
                      <a:ln>
                        <a:noFill/>
                      </a:ln>
                    </pic:spPr>
                  </pic:pic>
                </a:graphicData>
              </a:graphic>
            </wp:inline>
          </w:drawing>
        </w:r>
      </w:ins>
    </w:p>
    <w:p>
      <w:pPr>
        <w:rPr>
          <w:ins w:id="1517" w:author="$$$" w:date="2022-02-10T16:31:17Z"/>
        </w:rPr>
      </w:pPr>
      <w:ins w:id="1518" w:author="$$$" w:date="2022-02-10T16:31:17Z">
        <w:r>
          <w:rPr/>
          <w:drawing>
            <wp:inline distT="0" distB="0" distL="114300" distR="114300">
              <wp:extent cx="3654425" cy="1939925"/>
              <wp:effectExtent l="0" t="0" r="3175" b="3175"/>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81"/>
                      <a:stretch>
                        <a:fillRect/>
                      </a:stretch>
                    </pic:blipFill>
                    <pic:spPr>
                      <a:xfrm>
                        <a:off x="0" y="0"/>
                        <a:ext cx="3654425" cy="1939925"/>
                      </a:xfrm>
                      <a:prstGeom prst="rect">
                        <a:avLst/>
                      </a:prstGeom>
                      <a:noFill/>
                      <a:ln>
                        <a:noFill/>
                      </a:ln>
                    </pic:spPr>
                  </pic:pic>
                </a:graphicData>
              </a:graphic>
            </wp:inline>
          </w:drawing>
        </w:r>
      </w:ins>
    </w:p>
    <w:p>
      <w:pPr>
        <w:rPr>
          <w:ins w:id="1520" w:author="$$$" w:date="2022-02-10T16:31:17Z"/>
        </w:rPr>
      </w:pPr>
    </w:p>
    <w:p>
      <w:pPr>
        <w:ind w:firstLine="0"/>
        <w:jc w:val="left"/>
        <w:rPr>
          <w:del w:id="1522" w:author="$$$" w:date="2022-02-10T16:36:34Z"/>
        </w:rPr>
        <w:pPrChange w:id="1521" w:author="$$$" w:date="2022-02-10T16:36:39Z">
          <w:pPr>
            <w:ind w:firstLine="420"/>
            <w:jc w:val="left"/>
          </w:pPr>
        </w:pPrChange>
      </w:pPr>
      <w:ins w:id="1523" w:author="$$$" w:date="2022-02-10T16:31:17Z">
        <w:r>
          <w:rPr/>
          <w:drawing>
            <wp:anchor distT="0" distB="0" distL="114300" distR="114300" simplePos="0" relativeHeight="251684864" behindDoc="0" locked="0" layoutInCell="1" allowOverlap="1">
              <wp:simplePos x="0" y="0"/>
              <wp:positionH relativeFrom="column">
                <wp:posOffset>333375</wp:posOffset>
              </wp:positionH>
              <wp:positionV relativeFrom="paragraph">
                <wp:posOffset>76835</wp:posOffset>
              </wp:positionV>
              <wp:extent cx="4527550" cy="2437130"/>
              <wp:effectExtent l="0" t="0" r="6350" b="1270"/>
              <wp:wrapTopAndBottom/>
              <wp:docPr id="1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0"/>
                      <pic:cNvPicPr>
                        <a:picLocks noChangeAspect="1"/>
                      </pic:cNvPicPr>
                    </pic:nvPicPr>
                    <pic:blipFill>
                      <a:blip r:embed="rId82"/>
                      <a:stretch>
                        <a:fillRect/>
                      </a:stretch>
                    </pic:blipFill>
                    <pic:spPr>
                      <a:xfrm>
                        <a:off x="0" y="0"/>
                        <a:ext cx="4527550" cy="2437130"/>
                      </a:xfrm>
                      <a:prstGeom prst="rect">
                        <a:avLst/>
                      </a:prstGeom>
                      <a:noFill/>
                      <a:ln>
                        <a:noFill/>
                      </a:ln>
                    </pic:spPr>
                  </pic:pic>
                </a:graphicData>
              </a:graphic>
            </wp:anchor>
          </w:drawing>
        </w:r>
      </w:ins>
      <w:del w:id="1525" w:author="$$$" w:date="2022-02-10T16:36:34Z">
        <w:r>
          <w:rPr>
            <w:rFonts w:hint="eastAsia"/>
          </w:rPr>
          <w:delText>床-</w:delText>
        </w:r>
      </w:del>
      <w:del w:id="1526" w:author="$$$" w:date="2022-02-10T16:36:34Z">
        <w:r>
          <w:rPr/>
          <w:delText>&gt;</w:delText>
        </w:r>
      </w:del>
      <w:del w:id="1527" w:author="$$$" w:date="2022-02-10T16:36:34Z">
        <w:r>
          <w:rPr>
            <w:rFonts w:hint="eastAsia"/>
          </w:rPr>
          <w:delText>卧室</w:delText>
        </w:r>
      </w:del>
    </w:p>
    <w:p>
      <w:pPr>
        <w:ind w:left="0"/>
        <w:jc w:val="left"/>
        <w:rPr>
          <w:del w:id="1529" w:author="$$$" w:date="2022-02-10T16:36:34Z"/>
        </w:rPr>
        <w:pPrChange w:id="1528" w:author="$$$" w:date="2022-02-10T16:36:39Z">
          <w:pPr>
            <w:ind w:left="420"/>
            <w:jc w:val="left"/>
          </w:pPr>
        </w:pPrChange>
      </w:pPr>
      <w:del w:id="1530" w:author="$$$" w:date="2022-02-10T16:36:34Z">
        <w:r>
          <w:rPr>
            <w:rFonts w:hint="eastAsia"/>
          </w:rPr>
          <w:delText>马桶-</w:delText>
        </w:r>
      </w:del>
      <w:del w:id="1531" w:author="$$$" w:date="2022-02-10T16:36:34Z">
        <w:r>
          <w:rPr/>
          <w:delText>&gt;</w:delText>
        </w:r>
      </w:del>
      <w:del w:id="1532" w:author="$$$" w:date="2022-02-10T16:36:34Z">
        <w:r>
          <w:rPr>
            <w:rFonts w:hint="eastAsia"/>
          </w:rPr>
          <w:delText>洗手间</w:delText>
        </w:r>
      </w:del>
    </w:p>
    <w:p>
      <w:pPr>
        <w:widowControl/>
        <w:ind w:firstLine="0"/>
        <w:jc w:val="left"/>
        <w:rPr>
          <w:del w:id="1534" w:author="$$$" w:date="2022-02-10T16:36:34Z"/>
        </w:rPr>
        <w:pPrChange w:id="1533" w:author="$$$" w:date="2022-02-10T16:36:39Z">
          <w:pPr>
            <w:widowControl/>
            <w:ind w:firstLine="420"/>
            <w:jc w:val="left"/>
          </w:pPr>
        </w:pPrChange>
      </w:pPr>
      <w:del w:id="1535" w:author="$$$" w:date="2022-02-10T16:36:34Z">
        <w:commentRangeStart w:id="0"/>
        <w:r>
          <w:rPr>
            <w:rFonts w:hint="eastAsia"/>
          </w:rPr>
          <w:delText>餐桌-</w:delText>
        </w:r>
      </w:del>
      <w:del w:id="1536" w:author="$$$" w:date="2022-02-10T16:36:34Z">
        <w:r>
          <w:rPr/>
          <w:delText>&gt;</w:delText>
        </w:r>
      </w:del>
      <w:del w:id="1537" w:author="$$$" w:date="2022-02-10T16:36:34Z">
        <w:r>
          <w:rPr>
            <w:rFonts w:hint="eastAsia"/>
          </w:rPr>
          <w:delText>餐厅</w:delText>
        </w:r>
      </w:del>
    </w:p>
    <w:p>
      <w:pPr>
        <w:widowControl/>
        <w:ind w:firstLine="0"/>
        <w:jc w:val="left"/>
        <w:rPr>
          <w:del w:id="1539" w:author="$$$" w:date="2022-02-10T16:36:34Z"/>
        </w:rPr>
        <w:pPrChange w:id="1538" w:author="$$$" w:date="2022-02-10T16:36:39Z">
          <w:pPr>
            <w:widowControl/>
            <w:ind w:firstLine="420"/>
            <w:jc w:val="left"/>
          </w:pPr>
        </w:pPrChange>
      </w:pPr>
      <w:del w:id="1540" w:author="$$$" w:date="2022-02-10T16:36:34Z">
        <w:r>
          <w:rPr>
            <w:rFonts w:hint="eastAsia"/>
          </w:rPr>
          <w:delText>餐椅-</w:delText>
        </w:r>
      </w:del>
      <w:del w:id="1541" w:author="$$$" w:date="2022-02-10T16:36:34Z">
        <w:r>
          <w:rPr/>
          <w:delText>&gt;</w:delText>
        </w:r>
      </w:del>
      <w:del w:id="1542" w:author="$$$" w:date="2022-02-10T16:36:34Z">
        <w:r>
          <w:rPr>
            <w:rFonts w:hint="eastAsia"/>
          </w:rPr>
          <w:delText>餐厅</w:delText>
        </w:r>
      </w:del>
    </w:p>
    <w:p>
      <w:pPr>
        <w:widowControl/>
        <w:ind w:firstLine="0"/>
        <w:jc w:val="left"/>
        <w:rPr>
          <w:del w:id="1544" w:author="$$$" w:date="2022-02-10T16:36:34Z"/>
        </w:rPr>
        <w:pPrChange w:id="1543" w:author="$$$" w:date="2022-02-10T16:36:39Z">
          <w:pPr>
            <w:widowControl/>
            <w:ind w:firstLine="420"/>
            <w:jc w:val="left"/>
          </w:pPr>
        </w:pPrChange>
      </w:pPr>
      <w:del w:id="1545" w:author="$$$" w:date="2022-02-10T16:36:34Z">
        <w:r>
          <w:rPr>
            <w:rFonts w:hint="eastAsia"/>
          </w:rPr>
          <w:delText>冰箱-</w:delText>
        </w:r>
      </w:del>
      <w:del w:id="1546" w:author="$$$" w:date="2022-02-10T16:36:34Z">
        <w:r>
          <w:rPr/>
          <w:delText>&gt;</w:delText>
        </w:r>
      </w:del>
      <w:del w:id="1547" w:author="$$$" w:date="2022-02-10T16:36:34Z">
        <w:r>
          <w:rPr>
            <w:rFonts w:hint="eastAsia"/>
          </w:rPr>
          <w:delText>餐厅</w:delText>
        </w:r>
        <w:commentRangeEnd w:id="0"/>
      </w:del>
      <w:del w:id="1548" w:author="$$$" w:date="2022-02-10T16:36:34Z">
        <w:r>
          <w:rPr>
            <w:rStyle w:val="12"/>
          </w:rPr>
          <w:commentReference w:id="0"/>
        </w:r>
      </w:del>
    </w:p>
    <w:p>
      <w:pPr>
        <w:widowControl/>
        <w:ind w:firstLine="0"/>
        <w:jc w:val="left"/>
        <w:rPr>
          <w:del w:id="1550" w:author="$$$" w:date="2022-02-10T16:36:34Z"/>
        </w:rPr>
        <w:pPrChange w:id="1549" w:author="$$$" w:date="2022-02-10T16:36:39Z">
          <w:pPr>
            <w:widowControl/>
            <w:ind w:firstLine="420"/>
            <w:jc w:val="left"/>
          </w:pPr>
        </w:pPrChange>
      </w:pPr>
      <w:del w:id="1551" w:author="$$$" w:date="2022-02-10T16:36:34Z">
        <w:r>
          <w:rPr>
            <w:rFonts w:hint="eastAsia"/>
          </w:rPr>
          <w:delText>沙发-</w:delText>
        </w:r>
      </w:del>
      <w:del w:id="1552" w:author="$$$" w:date="2022-02-10T16:36:34Z">
        <w:r>
          <w:rPr/>
          <w:delText>&gt;</w:delText>
        </w:r>
      </w:del>
      <w:del w:id="1553" w:author="$$$" w:date="2022-02-10T16:36:34Z">
        <w:r>
          <w:rPr>
            <w:rFonts w:hint="eastAsia"/>
          </w:rPr>
          <w:delText>客厅</w:delText>
        </w:r>
      </w:del>
    </w:p>
    <w:p>
      <w:pPr>
        <w:widowControl/>
        <w:ind w:firstLine="0"/>
        <w:jc w:val="left"/>
        <w:rPr>
          <w:del w:id="1555" w:author="$$$" w:date="2022-02-10T16:36:34Z"/>
        </w:rPr>
        <w:pPrChange w:id="1554" w:author="$$$" w:date="2022-02-10T16:36:39Z">
          <w:pPr>
            <w:widowControl/>
            <w:ind w:firstLine="420"/>
            <w:jc w:val="left"/>
          </w:pPr>
        </w:pPrChange>
      </w:pPr>
      <w:del w:id="1556" w:author="$$$" w:date="2022-02-10T16:36:34Z">
        <w:r>
          <w:rPr>
            <w:rFonts w:hint="eastAsia"/>
          </w:rPr>
          <w:delText>电视-</w:delText>
        </w:r>
      </w:del>
      <w:del w:id="1557" w:author="$$$" w:date="2022-02-10T16:36:34Z">
        <w:r>
          <w:rPr/>
          <w:delText>&gt;</w:delText>
        </w:r>
      </w:del>
      <w:del w:id="1558" w:author="$$$" w:date="2022-02-10T16:36:34Z">
        <w:r>
          <w:rPr>
            <w:rFonts w:hint="eastAsia"/>
          </w:rPr>
          <w:delText>客厅</w:delText>
        </w:r>
      </w:del>
    </w:p>
    <w:p>
      <w:pPr>
        <w:widowControl/>
        <w:ind w:firstLine="0"/>
        <w:jc w:val="left"/>
        <w:rPr>
          <w:del w:id="1560" w:author="$$$" w:date="2022-02-10T16:36:34Z"/>
        </w:rPr>
        <w:pPrChange w:id="1559" w:author="$$$" w:date="2022-02-10T16:36:39Z">
          <w:pPr>
            <w:widowControl/>
            <w:ind w:firstLine="420"/>
            <w:jc w:val="left"/>
          </w:pPr>
        </w:pPrChange>
      </w:pPr>
      <w:del w:id="1561" w:author="$$$" w:date="2022-02-10T16:36:34Z">
        <w:r>
          <w:rPr>
            <w:rFonts w:hint="eastAsia"/>
          </w:rPr>
          <w:delText>花草植物-</w:delText>
        </w:r>
      </w:del>
      <w:del w:id="1562" w:author="$$$" w:date="2022-02-10T16:36:34Z">
        <w:r>
          <w:rPr/>
          <w:delText>&gt;</w:delText>
        </w:r>
      </w:del>
      <w:del w:id="1563" w:author="$$$" w:date="2022-02-10T16:36:34Z">
        <w:r>
          <w:rPr>
            <w:rFonts w:hint="eastAsia"/>
          </w:rPr>
          <w:delText>阳台</w:delText>
        </w:r>
      </w:del>
    </w:p>
    <w:p>
      <w:pPr>
        <w:widowControl/>
        <w:ind w:firstLine="0"/>
        <w:jc w:val="left"/>
        <w:rPr>
          <w:del w:id="1565" w:author="$$$" w:date="2022-02-10T16:36:34Z"/>
        </w:rPr>
        <w:pPrChange w:id="1564" w:author="$$$" w:date="2022-02-10T16:36:39Z">
          <w:pPr>
            <w:widowControl/>
            <w:ind w:firstLine="420"/>
            <w:jc w:val="left"/>
          </w:pPr>
        </w:pPrChange>
      </w:pPr>
      <w:del w:id="1566" w:author="$$$" w:date="2022-02-10T16:36:34Z">
        <w:r>
          <w:rPr>
            <w:rFonts w:hint="eastAsia"/>
          </w:rPr>
          <w:delText>落地窗-</w:delText>
        </w:r>
      </w:del>
      <w:del w:id="1567" w:author="$$$" w:date="2022-02-10T16:36:34Z">
        <w:r>
          <w:rPr/>
          <w:delText>&gt;</w:delText>
        </w:r>
      </w:del>
      <w:del w:id="1568" w:author="$$$" w:date="2022-02-10T16:36:34Z">
        <w:r>
          <w:rPr>
            <w:rFonts w:hint="eastAsia"/>
          </w:rPr>
          <w:delText>阳台</w:delText>
        </w:r>
      </w:del>
    </w:p>
    <w:p>
      <w:pPr>
        <w:widowControl/>
        <w:ind w:firstLine="0"/>
        <w:jc w:val="left"/>
        <w:rPr>
          <w:del w:id="1570" w:author="$$$" w:date="2022-02-10T16:36:34Z"/>
        </w:rPr>
        <w:pPrChange w:id="1569" w:author="$$$" w:date="2022-02-10T16:36:39Z">
          <w:pPr>
            <w:widowControl/>
            <w:ind w:firstLine="420"/>
            <w:jc w:val="left"/>
          </w:pPr>
        </w:pPrChange>
      </w:pPr>
      <w:del w:id="1571" w:author="$$$" w:date="2022-02-10T16:36:34Z">
        <w:r>
          <w:rPr/>
          <w:drawing>
            <wp:inline distT="0" distB="0" distL="0" distR="0">
              <wp:extent cx="2797175" cy="209677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flipH="1">
                        <a:off x="0" y="0"/>
                        <a:ext cx="2821329" cy="2115061"/>
                      </a:xfrm>
                      <a:prstGeom prst="rect">
                        <a:avLst/>
                      </a:prstGeom>
                      <a:noFill/>
                      <a:ln>
                        <a:noFill/>
                      </a:ln>
                    </pic:spPr>
                  </pic:pic>
                </a:graphicData>
              </a:graphic>
            </wp:inline>
          </w:drawing>
        </w:r>
      </w:del>
      <w:del w:id="1573" w:author="$$$" w:date="2022-02-10T16:36:34Z">
        <w:r>
          <w:rPr/>
          <w:drawing>
            <wp:inline distT="0" distB="0" distL="0" distR="0">
              <wp:extent cx="2727960" cy="20459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flipH="1">
                        <a:off x="0" y="0"/>
                        <a:ext cx="2745328" cy="2059127"/>
                      </a:xfrm>
                      <a:prstGeom prst="rect">
                        <a:avLst/>
                      </a:prstGeom>
                      <a:noFill/>
                      <a:ln>
                        <a:noFill/>
                      </a:ln>
                    </pic:spPr>
                  </pic:pic>
                </a:graphicData>
              </a:graphic>
            </wp:inline>
          </w:drawing>
        </w:r>
      </w:del>
      <w:del w:id="1575" w:author="$$$" w:date="2022-02-10T16:36:34Z">
        <w:r>
          <w:rPr/>
          <w:drawing>
            <wp:inline distT="0" distB="0" distL="0" distR="0">
              <wp:extent cx="2766060" cy="20732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784872" cy="2087728"/>
                      </a:xfrm>
                      <a:prstGeom prst="rect">
                        <a:avLst/>
                      </a:prstGeom>
                      <a:noFill/>
                      <a:ln>
                        <a:noFill/>
                      </a:ln>
                    </pic:spPr>
                  </pic:pic>
                </a:graphicData>
              </a:graphic>
            </wp:inline>
          </w:drawing>
        </w:r>
      </w:del>
      <w:del w:id="1577" w:author="$$$" w:date="2022-02-10T16:36:34Z">
        <w:r>
          <w:rPr/>
          <w:drawing>
            <wp:inline distT="0" distB="0" distL="0" distR="0">
              <wp:extent cx="2646680" cy="198564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673667" cy="2005631"/>
                      </a:xfrm>
                      <a:prstGeom prst="rect">
                        <a:avLst/>
                      </a:prstGeom>
                      <a:noFill/>
                      <a:ln>
                        <a:noFill/>
                      </a:ln>
                    </pic:spPr>
                  </pic:pic>
                </a:graphicData>
              </a:graphic>
            </wp:inline>
          </w:drawing>
        </w:r>
      </w:del>
    </w:p>
    <w:p>
      <w:pPr>
        <w:widowControl/>
        <w:jc w:val="left"/>
        <w:rPr>
          <w:del w:id="1579" w:author="$$$" w:date="2022-02-10T16:36:34Z"/>
        </w:rPr>
      </w:pPr>
    </w:p>
    <w:p>
      <w:pPr>
        <w:widowControl/>
        <w:jc w:val="left"/>
        <w:rPr>
          <w:del w:id="1580" w:author="$$$" w:date="2022-02-10T16:36:34Z"/>
        </w:rPr>
      </w:pPr>
      <w:del w:id="1581" w:author="$$$" w:date="2022-02-10T16:36:34Z">
        <w:r>
          <w:rPr/>
          <w:drawing>
            <wp:inline distT="0" distB="0" distL="0" distR="0">
              <wp:extent cx="2983230" cy="223710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017858" cy="2263536"/>
                      </a:xfrm>
                      <a:prstGeom prst="rect">
                        <a:avLst/>
                      </a:prstGeom>
                      <a:noFill/>
                      <a:ln>
                        <a:noFill/>
                      </a:ln>
                    </pic:spPr>
                  </pic:pic>
                </a:graphicData>
              </a:graphic>
            </wp:inline>
          </w:drawing>
        </w:r>
      </w:del>
      <w:del w:id="1583" w:author="$$$" w:date="2022-02-10T16:36:34Z">
        <w:r>
          <w:rPr/>
          <w:drawing>
            <wp:inline distT="0" distB="0" distL="0" distR="0">
              <wp:extent cx="2835275" cy="2127250"/>
              <wp:effectExtent l="0" t="0" r="317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868901" cy="2152082"/>
                      </a:xfrm>
                      <a:prstGeom prst="rect">
                        <a:avLst/>
                      </a:prstGeom>
                      <a:noFill/>
                      <a:ln>
                        <a:noFill/>
                      </a:ln>
                    </pic:spPr>
                  </pic:pic>
                </a:graphicData>
              </a:graphic>
            </wp:inline>
          </w:drawing>
        </w:r>
      </w:del>
    </w:p>
    <w:p>
      <w:pPr>
        <w:widowControl/>
        <w:ind w:left="360" w:firstLine="60" w:firstLineChars="0"/>
        <w:jc w:val="left"/>
        <w:rPr>
          <w:del w:id="1586" w:author="$$$" w:date="2022-02-10T16:36:34Z"/>
          <w:b/>
          <w:bCs/>
          <w:sz w:val="22"/>
          <w:szCs w:val="24"/>
        </w:rPr>
        <w:pPrChange w:id="1585" w:author="$$$" w:date="2022-02-10T16:36:39Z">
          <w:pPr>
            <w:pStyle w:val="13"/>
            <w:widowControl/>
            <w:ind w:left="360" w:firstLine="60" w:firstLineChars="0"/>
            <w:jc w:val="left"/>
          </w:pPr>
        </w:pPrChange>
      </w:pPr>
      <w:del w:id="1587" w:author="$$$" w:date="2022-02-10T16:36:34Z">
        <w:r>
          <w:rPr>
            <w:rFonts w:hint="eastAsia"/>
            <w:b/>
            <w:bCs/>
            <w:sz w:val="22"/>
            <w:szCs w:val="24"/>
          </w:rPr>
          <w:delText>(</w:delText>
        </w:r>
      </w:del>
      <w:del w:id="1588" w:author="$$$" w:date="2022-02-10T16:36:34Z">
        <w:r>
          <w:rPr>
            <w:b/>
            <w:bCs/>
            <w:sz w:val="22"/>
            <w:szCs w:val="24"/>
          </w:rPr>
          <w:delText>2.2)</w:delText>
        </w:r>
      </w:del>
      <w:del w:id="1589" w:author="$$$" w:date="2022-02-10T16:36:34Z">
        <w:r>
          <w:rPr>
            <w:rFonts w:hint="eastAsia"/>
            <w:b/>
            <w:bCs/>
            <w:sz w:val="22"/>
            <w:szCs w:val="24"/>
          </w:rPr>
          <w:delText>场景图像中不存在能表征</w:delText>
        </w:r>
      </w:del>
      <w:del w:id="1590" w:author="$$$" w:date="2022-02-10T16:36:34Z">
        <w:r>
          <w:rPr>
            <w:b/>
            <w:bCs/>
            <w:sz w:val="22"/>
            <w:szCs w:val="24"/>
          </w:rPr>
          <w:delText>\</w:delText>
        </w:r>
      </w:del>
      <w:del w:id="1591" w:author="$$$" w:date="2022-02-10T16:36:34Z">
        <w:r>
          <w:rPr>
            <w:rFonts w:hint="eastAsia"/>
            <w:b/>
            <w:bCs/>
            <w:sz w:val="22"/>
            <w:szCs w:val="24"/>
          </w:rPr>
          <w:delText>反映对应场景的特异性物品、家具。</w:delText>
        </w:r>
      </w:del>
    </w:p>
    <w:p>
      <w:pPr>
        <w:widowControl/>
        <w:ind w:left="360" w:firstLine="60" w:firstLineChars="0"/>
        <w:jc w:val="left"/>
        <w:rPr>
          <w:del w:id="1593" w:author="$$$" w:date="2022-02-10T16:36:34Z"/>
        </w:rPr>
        <w:pPrChange w:id="1592" w:author="$$$" w:date="2022-02-10T16:36:39Z">
          <w:pPr>
            <w:pStyle w:val="13"/>
            <w:widowControl/>
            <w:ind w:left="360" w:firstLine="60" w:firstLineChars="0"/>
            <w:jc w:val="left"/>
          </w:pPr>
        </w:pPrChange>
      </w:pPr>
      <w:del w:id="1594" w:author="$$$" w:date="2022-02-10T16:36:34Z">
        <w:r>
          <w:rPr>
            <w:rFonts w:hint="eastAsia"/>
          </w:rPr>
          <w:delText>标注归类策列:该类图像归为未知场景.</w:delText>
        </w:r>
      </w:del>
    </w:p>
    <w:p>
      <w:pPr>
        <w:widowControl/>
        <w:ind w:firstLine="0"/>
        <w:jc w:val="left"/>
        <w:rPr>
          <w:del w:id="1596" w:author="$$$" w:date="2022-02-10T16:36:34Z"/>
        </w:rPr>
        <w:pPrChange w:id="1595" w:author="$$$" w:date="2022-02-10T16:36:39Z">
          <w:pPr>
            <w:widowControl/>
            <w:ind w:firstLine="420"/>
            <w:jc w:val="left"/>
          </w:pPr>
        </w:pPrChange>
      </w:pPr>
      <w:del w:id="1597" w:author="$$$" w:date="2022-02-10T16:36:34Z">
        <w:r>
          <w:rPr>
            <w:rFonts w:hint="eastAsia"/>
          </w:rPr>
          <w:delText>如墙壁</w:delText>
        </w:r>
      </w:del>
      <w:del w:id="1598" w:author="$$$" w:date="2022-02-10T16:36:34Z">
        <w:r>
          <w:rPr/>
          <w:delText>-&gt;?</w:delText>
        </w:r>
      </w:del>
    </w:p>
    <w:p>
      <w:pPr>
        <w:widowControl/>
        <w:ind w:firstLine="0"/>
        <w:jc w:val="left"/>
        <w:rPr>
          <w:del w:id="1600" w:author="$$$" w:date="2022-02-10T16:36:34Z"/>
        </w:rPr>
        <w:pPrChange w:id="1599" w:author="$$$" w:date="2022-02-10T16:36:39Z">
          <w:pPr>
            <w:widowControl/>
            <w:ind w:firstLine="420"/>
            <w:jc w:val="left"/>
          </w:pPr>
        </w:pPrChange>
      </w:pPr>
      <w:del w:id="1601" w:author="$$$" w:date="2022-02-10T16:36:34Z">
        <w:r>
          <w:rPr>
            <w:rFonts w:hint="eastAsia"/>
          </w:rPr>
          <w:delText>玩具</w:delText>
        </w:r>
      </w:del>
      <w:del w:id="1602" w:author="$$$" w:date="2022-02-10T16:36:34Z">
        <w:r>
          <w:rPr/>
          <w:delText>-&gt;?</w:delText>
        </w:r>
      </w:del>
    </w:p>
    <w:p>
      <w:pPr>
        <w:widowControl/>
        <w:ind w:firstLine="0"/>
        <w:jc w:val="left"/>
        <w:rPr>
          <w:del w:id="1604" w:author="$$$" w:date="2022-02-10T16:36:34Z"/>
        </w:rPr>
        <w:pPrChange w:id="1603" w:author="$$$" w:date="2022-02-10T16:36:39Z">
          <w:pPr>
            <w:widowControl/>
            <w:ind w:firstLine="420"/>
            <w:jc w:val="left"/>
          </w:pPr>
        </w:pPrChange>
      </w:pPr>
      <w:del w:id="1605" w:author="$$$" w:date="2022-02-10T16:36:34Z">
        <w:r>
          <w:rPr>
            <w:rFonts w:hint="eastAsia"/>
          </w:rPr>
          <w:delText>拖鞋</w:delText>
        </w:r>
      </w:del>
      <w:del w:id="1606" w:author="$$$" w:date="2022-02-10T16:36:34Z">
        <w:r>
          <w:rPr/>
          <w:delText>-&gt;?</w:delText>
        </w:r>
      </w:del>
    </w:p>
    <w:p>
      <w:pPr>
        <w:widowControl/>
        <w:jc w:val="left"/>
        <w:rPr>
          <w:del w:id="1607" w:author="$$$" w:date="2022-02-10T16:36:34Z"/>
        </w:rPr>
      </w:pPr>
      <w:del w:id="1608" w:author="$$$" w:date="2022-02-10T16:36:34Z">
        <w:r>
          <w:rPr/>
          <w:drawing>
            <wp:inline distT="0" distB="0" distL="0" distR="0">
              <wp:extent cx="3459480" cy="194564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473162" cy="1953653"/>
                      </a:xfrm>
                      <a:prstGeom prst="rect">
                        <a:avLst/>
                      </a:prstGeom>
                      <a:noFill/>
                      <a:ln>
                        <a:noFill/>
                      </a:ln>
                    </pic:spPr>
                  </pic:pic>
                </a:graphicData>
              </a:graphic>
            </wp:inline>
          </w:drawing>
        </w:r>
      </w:del>
      <w:del w:id="1610" w:author="$$$" w:date="2022-02-10T16:36:34Z">
        <w:r>
          <w:rPr/>
          <w:drawing>
            <wp:inline distT="0" distB="0" distL="0" distR="0">
              <wp:extent cx="3536315" cy="1994535"/>
              <wp:effectExtent l="0" t="0" r="698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580587" cy="2019447"/>
                      </a:xfrm>
                      <a:prstGeom prst="rect">
                        <a:avLst/>
                      </a:prstGeom>
                      <a:noFill/>
                      <a:ln>
                        <a:noFill/>
                      </a:ln>
                    </pic:spPr>
                  </pic:pic>
                </a:graphicData>
              </a:graphic>
            </wp:inline>
          </w:drawing>
        </w:r>
      </w:del>
      <w:del w:id="1612" w:author="$$$" w:date="2022-02-10T16:36:34Z">
        <w:r>
          <w:rPr/>
          <w:drawing>
            <wp:inline distT="0" distB="0" distL="0" distR="0">
              <wp:extent cx="3804920" cy="213995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12172" cy="2144347"/>
                      </a:xfrm>
                      <a:prstGeom prst="rect">
                        <a:avLst/>
                      </a:prstGeom>
                      <a:noFill/>
                      <a:ln>
                        <a:noFill/>
                      </a:ln>
                    </pic:spPr>
                  </pic:pic>
                </a:graphicData>
              </a:graphic>
            </wp:inline>
          </w:drawing>
        </w:r>
      </w:del>
      <w:del w:id="1614" w:author="$$$" w:date="2022-02-10T16:36:34Z">
        <w:r>
          <w:rPr/>
          <w:drawing>
            <wp:inline distT="0" distB="0" distL="0" distR="0">
              <wp:extent cx="3622040" cy="20427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641280" cy="2053677"/>
                      </a:xfrm>
                      <a:prstGeom prst="rect">
                        <a:avLst/>
                      </a:prstGeom>
                      <a:noFill/>
                      <a:ln>
                        <a:noFill/>
                      </a:ln>
                    </pic:spPr>
                  </pic:pic>
                </a:graphicData>
              </a:graphic>
            </wp:inline>
          </w:drawing>
        </w:r>
      </w:del>
    </w:p>
    <w:p>
      <w:pPr>
        <w:widowControl/>
        <w:ind w:firstLine="0"/>
        <w:jc w:val="left"/>
        <w:rPr>
          <w:del w:id="1617" w:author="$$$" w:date="2022-02-10T16:36:34Z"/>
          <w:b/>
          <w:bCs/>
          <w:sz w:val="22"/>
          <w:szCs w:val="24"/>
        </w:rPr>
        <w:pPrChange w:id="1616" w:author="$$$" w:date="2022-02-10T16:36:39Z">
          <w:pPr>
            <w:widowControl/>
            <w:ind w:firstLine="360"/>
            <w:jc w:val="left"/>
          </w:pPr>
        </w:pPrChange>
      </w:pPr>
      <w:del w:id="1618" w:author="$$$" w:date="2022-02-10T16:36:34Z">
        <w:r>
          <w:rPr>
            <w:rFonts w:hint="eastAsia"/>
            <w:b/>
            <w:bCs/>
            <w:sz w:val="22"/>
            <w:szCs w:val="24"/>
          </w:rPr>
          <w:delText>(</w:delText>
        </w:r>
      </w:del>
      <w:del w:id="1619" w:author="$$$" w:date="2022-02-10T16:36:34Z">
        <w:r>
          <w:rPr>
            <w:b/>
            <w:bCs/>
            <w:sz w:val="22"/>
            <w:szCs w:val="24"/>
          </w:rPr>
          <w:delText>2.3)</w:delText>
        </w:r>
      </w:del>
      <w:del w:id="1620" w:author="$$$" w:date="2022-02-10T16:36:34Z">
        <w:r>
          <w:rPr>
            <w:rFonts w:hint="eastAsia"/>
            <w:b/>
            <w:bCs/>
            <w:sz w:val="22"/>
            <w:szCs w:val="24"/>
          </w:rPr>
          <w:delText xml:space="preserve">场景图像模糊,肉眼基本看不出具体场景, </w:delText>
        </w:r>
      </w:del>
    </w:p>
    <w:p>
      <w:pPr>
        <w:widowControl/>
        <w:ind w:left="360" w:firstLine="0" w:firstLineChars="0"/>
        <w:jc w:val="left"/>
        <w:rPr>
          <w:del w:id="1622" w:author="$$$" w:date="2022-02-10T16:36:34Z"/>
        </w:rPr>
        <w:pPrChange w:id="1621" w:author="$$$" w:date="2022-02-10T16:36:39Z">
          <w:pPr>
            <w:pStyle w:val="13"/>
            <w:widowControl/>
            <w:ind w:left="360" w:firstLine="0" w:firstLineChars="0"/>
            <w:jc w:val="left"/>
          </w:pPr>
        </w:pPrChange>
      </w:pPr>
      <w:del w:id="1623" w:author="$$$" w:date="2022-02-10T16:36:34Z">
        <w:r>
          <w:rPr>
            <w:rFonts w:hint="eastAsia"/>
          </w:rPr>
          <w:delText>标注归类策列:该类图像归为模糊场景.</w:delText>
        </w:r>
      </w:del>
      <w:ins w:id="1624" w:author="Administrator" w:date="2022-01-19T16:22:00Z">
        <w:del w:id="1625" w:author="$$$" w:date="2022-02-10T16:36:34Z">
          <w:r>
            <w:rPr>
              <w:rFonts w:hint="eastAsia"/>
            </w:rPr>
            <w:delText>未知场景</w:delText>
          </w:r>
        </w:del>
      </w:ins>
    </w:p>
    <w:p>
      <w:pPr>
        <w:rPr>
          <w:del w:id="1626" w:author="$$$" w:date="2022-02-10T16:36:34Z"/>
        </w:rPr>
      </w:pPr>
    </w:p>
    <w:p>
      <w:pPr>
        <w:rPr>
          <w:del w:id="1627" w:author="$$$" w:date="2022-02-10T16:36:34Z"/>
        </w:rPr>
      </w:pPr>
    </w:p>
    <w:p>
      <w:pPr>
        <w:rPr>
          <w:del w:id="1629" w:author="$$$" w:date="2022-02-10T16:36:34Z"/>
        </w:rPr>
        <w:pPrChange w:id="1628" w:author="$$$" w:date="2022-02-10T16:36:39Z">
          <w:pPr>
            <w:tabs>
              <w:tab w:val="left" w:pos="8784"/>
            </w:tabs>
          </w:pPr>
        </w:pPrChange>
      </w:pPr>
      <w:del w:id="1630" w:author="$$$" w:date="2022-02-10T16:36:34Z">
        <w:r>
          <w:rPr/>
          <w:tab/>
        </w:r>
      </w:del>
    </w:p>
    <w:p>
      <w:pPr>
        <w:widowControl/>
        <w:jc w:val="left"/>
        <w:rPr>
          <w:del w:id="1631" w:author="$$$" w:date="2022-02-10T16:36:34Z"/>
        </w:rPr>
      </w:pPr>
      <w:del w:id="1632" w:author="$$$" w:date="2022-02-10T16:36:34Z">
        <w:r>
          <w:rPr/>
          <w:drawing>
            <wp:inline distT="0" distB="0" distL="0" distR="0">
              <wp:extent cx="3312160" cy="186309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flipH="1">
                        <a:off x="0" y="0"/>
                        <a:ext cx="3332911" cy="1874762"/>
                      </a:xfrm>
                      <a:prstGeom prst="rect">
                        <a:avLst/>
                      </a:prstGeom>
                      <a:noFill/>
                      <a:ln>
                        <a:noFill/>
                      </a:ln>
                    </pic:spPr>
                  </pic:pic>
                </a:graphicData>
              </a:graphic>
            </wp:inline>
          </w:drawing>
        </w:r>
      </w:del>
      <w:del w:id="1634" w:author="$$$" w:date="2022-02-10T16:36:34Z">
        <w:r>
          <w:rPr/>
          <w:drawing>
            <wp:inline distT="0" distB="0" distL="0" distR="0">
              <wp:extent cx="3213100" cy="180721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flipH="1">
                        <a:off x="0" y="0"/>
                        <a:ext cx="3231812" cy="1817895"/>
                      </a:xfrm>
                      <a:prstGeom prst="rect">
                        <a:avLst/>
                      </a:prstGeom>
                      <a:noFill/>
                      <a:ln>
                        <a:noFill/>
                      </a:ln>
                    </pic:spPr>
                  </pic:pic>
                </a:graphicData>
              </a:graphic>
            </wp:inline>
          </w:drawing>
        </w:r>
      </w:del>
      <w:del w:id="1636" w:author="$$$" w:date="2022-02-10T16:36:34Z">
        <w:r>
          <w:rPr/>
          <w:drawing>
            <wp:inline distT="0" distB="0" distL="0" distR="0">
              <wp:extent cx="3423285" cy="1925320"/>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426692" cy="1927514"/>
                      </a:xfrm>
                      <a:prstGeom prst="rect">
                        <a:avLst/>
                      </a:prstGeom>
                      <a:noFill/>
                      <a:ln>
                        <a:noFill/>
                      </a:ln>
                    </pic:spPr>
                  </pic:pic>
                </a:graphicData>
              </a:graphic>
            </wp:inline>
          </w:drawing>
        </w:r>
      </w:del>
    </w:p>
    <w:p>
      <w:pPr>
        <w:widowControl/>
        <w:jc w:val="left"/>
        <w:rPr>
          <w:del w:id="1638" w:author="$$$" w:date="2022-02-10T16:36:34Z"/>
        </w:rPr>
      </w:pPr>
    </w:p>
    <w:p>
      <w:pPr>
        <w:widowControl/>
        <w:jc w:val="left"/>
        <w:rPr>
          <w:del w:id="1639" w:author="$$$" w:date="2022-02-10T16:36:34Z"/>
        </w:rPr>
      </w:pPr>
    </w:p>
    <w:p>
      <w:pPr>
        <w:widowControl/>
        <w:jc w:val="left"/>
        <w:rPr>
          <w:del w:id="1640" w:author="$$$" w:date="2022-02-10T16:36:34Z"/>
        </w:rPr>
      </w:pPr>
    </w:p>
    <w:p>
      <w:pPr>
        <w:widowControl/>
        <w:jc w:val="left"/>
        <w:rPr>
          <w:del w:id="1641" w:author="$$$" w:date="2022-02-10T16:36:34Z"/>
        </w:rPr>
      </w:pPr>
    </w:p>
    <w:p>
      <w:pPr>
        <w:jc w:val="left"/>
        <w:rPr>
          <w:del w:id="1642" w:author="$$$" w:date="2022-02-10T16:36:34Z"/>
          <w:b/>
          <w:bCs/>
          <w:sz w:val="28"/>
          <w:szCs w:val="32"/>
        </w:rPr>
      </w:pPr>
      <w:del w:id="1643" w:author="$$$" w:date="2022-02-10T16:36:34Z">
        <w:r>
          <w:rPr>
            <w:rFonts w:hint="eastAsia"/>
            <w:b/>
            <w:bCs/>
            <w:sz w:val="28"/>
            <w:szCs w:val="32"/>
          </w:rPr>
          <w:delText>三</w:delText>
        </w:r>
      </w:del>
      <w:del w:id="1644" w:author="$$$" w:date="2022-02-10T16:36:34Z">
        <w:r>
          <w:rPr>
            <w:b/>
            <w:bCs/>
            <w:sz w:val="28"/>
            <w:szCs w:val="32"/>
          </w:rPr>
          <w:delText>\</w:delText>
        </w:r>
      </w:del>
      <w:del w:id="1645" w:author="$$$" w:date="2022-02-10T16:36:34Z">
        <w:r>
          <w:rPr>
            <w:rFonts w:hint="eastAsia"/>
            <w:b/>
            <w:bCs/>
            <w:sz w:val="28"/>
            <w:szCs w:val="32"/>
          </w:rPr>
          <w:delText>性能边界:</w:delText>
        </w:r>
      </w:del>
    </w:p>
    <w:p>
      <w:pPr>
        <w:widowControl/>
        <w:ind w:firstLine="0"/>
        <w:jc w:val="left"/>
        <w:rPr>
          <w:del w:id="1647" w:author="$$$" w:date="2022-02-10T16:36:34Z"/>
          <w:b/>
          <w:bCs/>
          <w:sz w:val="22"/>
          <w:szCs w:val="24"/>
        </w:rPr>
        <w:pPrChange w:id="1646" w:author="$$$" w:date="2022-02-10T16:36:39Z">
          <w:pPr>
            <w:widowControl/>
            <w:ind w:firstLine="420"/>
            <w:jc w:val="left"/>
          </w:pPr>
        </w:pPrChange>
      </w:pPr>
      <w:del w:id="1648" w:author="$$$" w:date="2022-02-10T16:36:34Z">
        <w:r>
          <w:rPr>
            <w:b/>
            <w:bCs/>
            <w:sz w:val="22"/>
            <w:szCs w:val="24"/>
          </w:rPr>
          <w:delText>(3.1)</w:delText>
        </w:r>
      </w:del>
      <w:del w:id="1649" w:author="$$$" w:date="2022-02-10T16:36:34Z">
        <w:r>
          <w:rPr>
            <w:rFonts w:hint="eastAsia"/>
            <w:b/>
            <w:bCs/>
            <w:sz w:val="22"/>
            <w:szCs w:val="24"/>
          </w:rPr>
          <w:delText>场景语义模糊\歧义:</w:delText>
        </w:r>
      </w:del>
    </w:p>
    <w:p>
      <w:pPr>
        <w:widowControl/>
        <w:ind w:left="0"/>
        <w:jc w:val="left"/>
        <w:rPr>
          <w:del w:id="1651" w:author="$$$" w:date="2022-02-10T16:36:34Z"/>
          <w:b/>
          <w:bCs/>
          <w:sz w:val="22"/>
          <w:szCs w:val="24"/>
        </w:rPr>
        <w:pPrChange w:id="1650" w:author="$$$" w:date="2022-02-10T16:36:39Z">
          <w:pPr>
            <w:widowControl/>
            <w:ind w:left="420"/>
            <w:jc w:val="left"/>
          </w:pPr>
        </w:pPrChange>
      </w:pPr>
      <w:del w:id="1652" w:author="$$$" w:date="2022-02-10T16:36:34Z">
        <w:r>
          <w:rPr>
            <w:rFonts w:hint="eastAsia"/>
          </w:rPr>
          <w:delText>随着现代装修文化及审美多元化,客户性格差异及家居摆设品味不同,存在一些场景语言模糊情况.处理方式:按照正常普遍情况处理,不考虑小众场景.</w:delText>
        </w:r>
      </w:del>
    </w:p>
    <w:p>
      <w:pPr>
        <w:widowControl/>
        <w:ind w:left="0" w:firstLine="0"/>
        <w:jc w:val="left"/>
        <w:rPr>
          <w:del w:id="1654" w:author="$$$" w:date="2022-02-10T16:36:34Z"/>
        </w:rPr>
        <w:pPrChange w:id="1653" w:author="$$$" w:date="2022-02-10T16:36:39Z">
          <w:pPr>
            <w:widowControl/>
            <w:ind w:left="420" w:firstLine="420"/>
            <w:jc w:val="left"/>
          </w:pPr>
        </w:pPrChange>
      </w:pPr>
      <w:del w:id="1655" w:author="$$$" w:date="2022-02-10T16:36:34Z">
        <w:r>
          <w:rPr>
            <w:rFonts w:hint="eastAsia"/>
          </w:rPr>
          <w:delText>如: 电视-</w:delText>
        </w:r>
      </w:del>
      <w:del w:id="1656" w:author="$$$" w:date="2022-02-10T16:36:34Z">
        <w:r>
          <w:rPr/>
          <w:delText>&gt;</w:delText>
        </w:r>
      </w:del>
      <w:del w:id="1657" w:author="$$$" w:date="2022-02-10T16:36:34Z">
        <w:r>
          <w:rPr>
            <w:rFonts w:hint="eastAsia"/>
          </w:rPr>
          <w:delText>客厅?卧室? -</w:delText>
        </w:r>
      </w:del>
      <w:del w:id="1658" w:author="$$$" w:date="2022-02-10T16:36:34Z">
        <w:r>
          <w:rPr/>
          <w:delText>&gt;</w:delText>
        </w:r>
      </w:del>
      <w:del w:id="1659" w:author="$$$" w:date="2022-02-10T16:36:34Z">
        <w:r>
          <w:rPr>
            <w:rFonts w:hint="eastAsia"/>
          </w:rPr>
          <w:delText>客厅</w:delText>
        </w:r>
      </w:del>
    </w:p>
    <w:p>
      <w:pPr>
        <w:widowControl/>
        <w:ind w:left="0" w:firstLine="0"/>
        <w:jc w:val="left"/>
        <w:rPr>
          <w:del w:id="1661" w:author="$$$" w:date="2022-02-10T16:36:34Z"/>
        </w:rPr>
        <w:pPrChange w:id="1660" w:author="$$$" w:date="2022-02-10T16:36:39Z">
          <w:pPr>
            <w:widowControl/>
            <w:ind w:left="420" w:firstLine="420"/>
            <w:jc w:val="left"/>
          </w:pPr>
        </w:pPrChange>
      </w:pPr>
      <w:del w:id="1662" w:author="$$$" w:date="2022-02-10T16:36:34Z">
        <w:r>
          <w:rPr>
            <w:rFonts w:hint="eastAsia"/>
          </w:rPr>
          <w:delText>落地窗-</w:delText>
        </w:r>
      </w:del>
      <w:del w:id="1663" w:author="$$$" w:date="2022-02-10T16:36:34Z">
        <w:r>
          <w:rPr/>
          <w:delText>&gt;</w:delText>
        </w:r>
      </w:del>
      <w:del w:id="1664" w:author="$$$" w:date="2022-02-10T16:36:34Z">
        <w:r>
          <w:rPr>
            <w:rFonts w:hint="eastAsia"/>
          </w:rPr>
          <w:delText>阳台?区域通道? -</w:delText>
        </w:r>
      </w:del>
      <w:del w:id="1665" w:author="$$$" w:date="2022-02-10T16:36:34Z">
        <w:r>
          <w:rPr/>
          <w:delText>&gt;</w:delText>
        </w:r>
      </w:del>
      <w:del w:id="1666" w:author="$$$" w:date="2022-02-10T16:36:34Z">
        <w:r>
          <w:rPr>
            <w:rFonts w:hint="eastAsia"/>
          </w:rPr>
          <w:delText>阳台</w:delText>
        </w:r>
      </w:del>
    </w:p>
    <w:p>
      <w:pPr>
        <w:widowControl/>
        <w:ind w:left="0" w:firstLine="0"/>
        <w:jc w:val="left"/>
        <w:rPr>
          <w:del w:id="1668" w:author="$$$" w:date="2022-02-10T16:36:34Z"/>
        </w:rPr>
        <w:pPrChange w:id="1667" w:author="$$$" w:date="2022-02-10T16:36:39Z">
          <w:pPr>
            <w:widowControl/>
            <w:ind w:left="420" w:firstLine="420"/>
            <w:jc w:val="left"/>
          </w:pPr>
        </w:pPrChange>
      </w:pPr>
      <w:del w:id="1669" w:author="$$$" w:date="2022-02-10T16:36:34Z">
        <w:r>
          <w:rPr>
            <w:rFonts w:hint="eastAsia"/>
          </w:rPr>
          <w:delText>落地护栏-</w:delText>
        </w:r>
      </w:del>
      <w:del w:id="1670" w:author="$$$" w:date="2022-02-10T16:36:34Z">
        <w:r>
          <w:rPr/>
          <w:delText>&gt;</w:delText>
        </w:r>
      </w:del>
      <w:del w:id="1671" w:author="$$$" w:date="2022-02-10T16:36:34Z">
        <w:r>
          <w:rPr>
            <w:rFonts w:hint="eastAsia"/>
          </w:rPr>
          <w:delText>卧室?通道?阳台? -</w:delText>
        </w:r>
      </w:del>
      <w:del w:id="1672" w:author="$$$" w:date="2022-02-10T16:36:34Z">
        <w:r>
          <w:rPr/>
          <w:delText>&gt;</w:delText>
        </w:r>
      </w:del>
      <w:del w:id="1673" w:author="$$$" w:date="2022-02-10T16:36:34Z">
        <w:r>
          <w:rPr>
            <w:rFonts w:hint="eastAsia"/>
          </w:rPr>
          <w:delText>阳台</w:delText>
        </w:r>
      </w:del>
    </w:p>
    <w:p>
      <w:pPr>
        <w:widowControl/>
        <w:ind w:left="0" w:firstLine="0"/>
        <w:jc w:val="left"/>
        <w:rPr>
          <w:del w:id="1675" w:author="$$$" w:date="2022-02-10T16:10:37Z"/>
        </w:rPr>
        <w:pPrChange w:id="1674" w:author="$$$" w:date="2022-02-10T16:36:39Z">
          <w:pPr>
            <w:widowControl/>
            <w:ind w:left="420" w:firstLine="420"/>
            <w:jc w:val="left"/>
          </w:pPr>
        </w:pPrChange>
      </w:pPr>
      <w:del w:id="1676" w:author="$$$" w:date="2022-02-10T16:36:34Z">
        <w:commentRangeStart w:id="1"/>
        <w:r>
          <w:rPr>
            <w:rFonts w:hint="eastAsia"/>
          </w:rPr>
          <w:delText>冰箱-</w:delText>
        </w:r>
      </w:del>
      <w:del w:id="1677" w:author="$$$" w:date="2022-02-10T16:36:34Z">
        <w:r>
          <w:rPr/>
          <w:delText>&gt;</w:delText>
        </w:r>
      </w:del>
      <w:del w:id="1678" w:author="$$$" w:date="2022-02-10T16:36:34Z">
        <w:r>
          <w:rPr>
            <w:rFonts w:hint="eastAsia"/>
          </w:rPr>
          <w:delText>餐厅?厨房? -</w:delText>
        </w:r>
      </w:del>
      <w:del w:id="1679" w:author="$$$" w:date="2022-02-10T16:36:34Z">
        <w:r>
          <w:rPr/>
          <w:delText>&gt;</w:delText>
        </w:r>
      </w:del>
      <w:del w:id="1680" w:author="$$$" w:date="2022-02-10T16:36:34Z">
        <w:r>
          <w:rPr>
            <w:rFonts w:hint="eastAsia"/>
          </w:rPr>
          <w:delText>餐厅</w:delText>
        </w:r>
        <w:commentRangeEnd w:id="1"/>
      </w:del>
      <w:del w:id="1681" w:author="$$$" w:date="2022-02-10T16:36:34Z">
        <w:r>
          <w:rPr>
            <w:rStyle w:val="12"/>
          </w:rPr>
          <w:commentReference w:id="1"/>
        </w:r>
      </w:del>
    </w:p>
    <w:p>
      <w:pPr>
        <w:widowControl/>
        <w:jc w:val="left"/>
        <w:rPr>
          <w:del w:id="1682" w:author="$$$" w:date="2022-02-10T16:10:37Z"/>
        </w:rPr>
      </w:pPr>
    </w:p>
    <w:p>
      <w:pPr>
        <w:widowControl/>
        <w:jc w:val="left"/>
        <w:rPr>
          <w:del w:id="1683" w:author="$$$" w:date="2022-02-10T16:10:37Z"/>
        </w:rPr>
      </w:pPr>
      <w:del w:id="1684" w:author="$$$" w:date="2022-02-10T16:10:37Z">
        <w:r>
          <w:rPr/>
          <w:drawing>
            <wp:inline distT="0" distB="0" distL="0" distR="0">
              <wp:extent cx="3177540" cy="238315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flipH="1">
                        <a:off x="0" y="0"/>
                        <a:ext cx="3204561" cy="2403877"/>
                      </a:xfrm>
                      <a:prstGeom prst="rect">
                        <a:avLst/>
                      </a:prstGeom>
                      <a:noFill/>
                      <a:ln>
                        <a:noFill/>
                      </a:ln>
                    </pic:spPr>
                  </pic:pic>
                </a:graphicData>
              </a:graphic>
            </wp:inline>
          </w:drawing>
        </w:r>
      </w:del>
      <w:del w:id="1686" w:author="$$$" w:date="2022-02-10T16:10:37Z">
        <w:r>
          <w:rPr/>
          <w:drawing>
            <wp:inline distT="0" distB="0" distL="0" distR="0">
              <wp:extent cx="3173095" cy="2379980"/>
              <wp:effectExtent l="0" t="0" r="825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3205362" cy="2404477"/>
                      </a:xfrm>
                      <a:prstGeom prst="rect">
                        <a:avLst/>
                      </a:prstGeom>
                      <a:noFill/>
                      <a:ln>
                        <a:noFill/>
                      </a:ln>
                    </pic:spPr>
                  </pic:pic>
                </a:graphicData>
              </a:graphic>
            </wp:inline>
          </w:drawing>
        </w:r>
      </w:del>
      <w:del w:id="1688" w:author="$$$" w:date="2022-02-10T16:10:37Z">
        <w:r>
          <w:rPr/>
          <w:drawing>
            <wp:inline distT="0" distB="0" distL="0" distR="0">
              <wp:extent cx="3020695" cy="2265680"/>
              <wp:effectExtent l="0" t="0" r="825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flipH="1">
                        <a:off x="0" y="0"/>
                        <a:ext cx="3042759" cy="2282502"/>
                      </a:xfrm>
                      <a:prstGeom prst="rect">
                        <a:avLst/>
                      </a:prstGeom>
                      <a:noFill/>
                      <a:ln>
                        <a:noFill/>
                      </a:ln>
                    </pic:spPr>
                  </pic:pic>
                </a:graphicData>
              </a:graphic>
            </wp:inline>
          </w:drawing>
        </w:r>
      </w:del>
      <w:del w:id="1690" w:author="$$$" w:date="2022-02-10T16:10:37Z">
        <w:r>
          <w:rPr/>
          <w:drawing>
            <wp:inline distT="0" distB="0" distL="0" distR="0">
              <wp:extent cx="3325495" cy="2494915"/>
              <wp:effectExtent l="0" t="0" r="825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flipH="1">
                        <a:off x="0" y="0"/>
                        <a:ext cx="3340941" cy="2506181"/>
                      </a:xfrm>
                      <a:prstGeom prst="rect">
                        <a:avLst/>
                      </a:prstGeom>
                      <a:noFill/>
                      <a:ln>
                        <a:noFill/>
                      </a:ln>
                    </pic:spPr>
                  </pic:pic>
                </a:graphicData>
              </a:graphic>
            </wp:inline>
          </w:drawing>
        </w:r>
      </w:del>
      <w:del w:id="1692" w:author="$$$" w:date="2022-02-10T16:10:37Z">
        <w:r>
          <w:rPr/>
          <w:drawing>
            <wp:inline distT="0" distB="0" distL="0" distR="0">
              <wp:extent cx="3315970" cy="248729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3320365" cy="2490745"/>
                      </a:xfrm>
                      <a:prstGeom prst="rect">
                        <a:avLst/>
                      </a:prstGeom>
                      <a:noFill/>
                      <a:ln>
                        <a:noFill/>
                      </a:ln>
                    </pic:spPr>
                  </pic:pic>
                </a:graphicData>
              </a:graphic>
            </wp:inline>
          </w:drawing>
        </w:r>
      </w:del>
    </w:p>
    <w:p>
      <w:pPr>
        <w:widowControl/>
        <w:ind w:firstLine="0"/>
        <w:jc w:val="left"/>
        <w:rPr>
          <w:del w:id="1695" w:author="$$$" w:date="2022-02-10T16:10:37Z"/>
          <w:b/>
          <w:bCs/>
          <w:sz w:val="22"/>
          <w:szCs w:val="24"/>
        </w:rPr>
        <w:pPrChange w:id="1694" w:author="$$$" w:date="2022-02-10T16:36:39Z">
          <w:pPr>
            <w:widowControl/>
            <w:ind w:firstLine="420"/>
            <w:jc w:val="left"/>
          </w:pPr>
        </w:pPrChange>
      </w:pPr>
      <w:del w:id="1696" w:author="$$$" w:date="2022-02-10T16:10:37Z">
        <w:r>
          <w:rPr>
            <w:b/>
            <w:bCs/>
            <w:sz w:val="22"/>
            <w:szCs w:val="24"/>
          </w:rPr>
          <w:delText>(3.</w:delText>
        </w:r>
      </w:del>
      <w:del w:id="1697" w:author="$$$" w:date="2022-02-10T16:10:37Z">
        <w:r>
          <w:rPr>
            <w:rFonts w:hint="eastAsia"/>
            <w:b/>
            <w:bCs/>
            <w:sz w:val="22"/>
            <w:szCs w:val="24"/>
          </w:rPr>
          <w:delText>2</w:delText>
        </w:r>
      </w:del>
      <w:del w:id="1698" w:author="$$$" w:date="2022-02-10T16:10:37Z">
        <w:r>
          <w:rPr>
            <w:b/>
            <w:bCs/>
            <w:sz w:val="22"/>
            <w:szCs w:val="24"/>
          </w:rPr>
          <w:delText>)</w:delText>
        </w:r>
      </w:del>
      <w:del w:id="1699" w:author="$$$" w:date="2022-02-10T16:10:37Z">
        <w:r>
          <w:rPr>
            <w:rFonts w:hint="eastAsia"/>
            <w:b/>
            <w:bCs/>
            <w:sz w:val="22"/>
            <w:szCs w:val="24"/>
          </w:rPr>
          <w:delText>方位姿态偏差:</w:delText>
        </w:r>
      </w:del>
    </w:p>
    <w:p>
      <w:pPr>
        <w:widowControl/>
        <w:ind w:left="0" w:firstLine="0"/>
        <w:jc w:val="left"/>
        <w:rPr>
          <w:del w:id="1701" w:author="$$$" w:date="2022-02-10T16:10:37Z"/>
        </w:rPr>
        <w:pPrChange w:id="1700" w:author="$$$" w:date="2022-02-10T16:36:39Z">
          <w:pPr>
            <w:widowControl/>
            <w:ind w:left="420" w:firstLine="420"/>
            <w:jc w:val="left"/>
          </w:pPr>
        </w:pPrChange>
      </w:pPr>
      <w:del w:id="1702" w:author="$$$" w:date="2022-02-10T16:10:37Z">
        <w:r>
          <w:rPr>
            <w:rFonts w:hint="eastAsia"/>
          </w:rPr>
          <w:delText>观察者视野场景并不一定等同于观察者所在场景. 处理方式:以视野图像所在场景为主.</w:delText>
        </w:r>
      </w:del>
    </w:p>
    <w:p>
      <w:pPr>
        <w:widowControl/>
        <w:ind w:left="0" w:firstLine="0"/>
        <w:jc w:val="left"/>
        <w:rPr>
          <w:del w:id="1704" w:author="$$$" w:date="2022-02-10T16:10:37Z"/>
        </w:rPr>
        <w:pPrChange w:id="1703" w:author="$$$" w:date="2022-02-10T16:36:39Z">
          <w:pPr>
            <w:widowControl/>
            <w:ind w:left="420" w:firstLine="420"/>
            <w:jc w:val="left"/>
          </w:pPr>
        </w:pPrChange>
      </w:pPr>
      <w:del w:id="1705" w:author="$$$" w:date="2022-02-10T16:10:37Z">
        <w:r>
          <w:rPr>
            <w:rFonts w:hint="eastAsia"/>
          </w:rPr>
          <w:delText>扫地机器人处于室内不同区域临界范围,获取视野场景和机器人本体所处场景不同.</w:delText>
        </w:r>
      </w:del>
      <w:ins w:id="1706" w:author="Administrator" w:date="2022-01-19T16:28:00Z">
        <w:del w:id="1707" w:author="$$$" w:date="2022-02-10T16:10:37Z">
          <w:r>
            <w:rPr>
              <w:rFonts w:hint="eastAsia"/>
            </w:rPr>
            <w:delText>（例如，扫地机处于</w:delText>
          </w:r>
        </w:del>
      </w:ins>
      <w:ins w:id="1708" w:author="Administrator" w:date="2022-01-19T16:29:00Z">
        <w:del w:id="1709" w:author="$$$" w:date="2022-02-10T16:10:37Z">
          <w:r>
            <w:rPr>
              <w:rFonts w:hint="eastAsia"/>
            </w:rPr>
            <w:delText>一个房间的</w:delText>
          </w:r>
        </w:del>
      </w:ins>
      <w:ins w:id="1710" w:author="Administrator" w:date="2022-01-19T16:28:00Z">
        <w:del w:id="1711" w:author="$$$" w:date="2022-02-10T16:10:37Z">
          <w:r>
            <w:rPr>
              <w:rFonts w:hint="eastAsia"/>
            </w:rPr>
            <w:delText>门的界限处，向另一</w:delText>
          </w:r>
        </w:del>
      </w:ins>
      <w:ins w:id="1712" w:author="Administrator" w:date="2022-01-19T16:29:00Z">
        <w:del w:id="1713" w:author="$$$" w:date="2022-02-10T16:10:37Z">
          <w:r>
            <w:rPr>
              <w:rFonts w:hint="eastAsia"/>
            </w:rPr>
            <w:delText>房间张望，此时，以视野图像所在场景标注图片。</w:delText>
          </w:r>
        </w:del>
      </w:ins>
      <w:ins w:id="1714" w:author="Administrator" w:date="2022-01-19T16:28:00Z">
        <w:del w:id="1715" w:author="$$$" w:date="2022-02-10T16:10:37Z">
          <w:r>
            <w:rPr>
              <w:rFonts w:hint="eastAsia"/>
            </w:rPr>
            <w:delText>）</w:delText>
          </w:r>
        </w:del>
      </w:ins>
    </w:p>
    <w:p>
      <w:pPr>
        <w:widowControl/>
        <w:ind w:left="0" w:firstLine="0"/>
        <w:jc w:val="left"/>
        <w:rPr>
          <w:del w:id="1717" w:author="$$$" w:date="2022-02-10T16:10:37Z"/>
        </w:rPr>
        <w:pPrChange w:id="1716" w:author="$$$" w:date="2022-02-10T16:36:39Z">
          <w:pPr>
            <w:widowControl/>
            <w:ind w:left="420" w:firstLine="420"/>
            <w:jc w:val="left"/>
          </w:pPr>
        </w:pPrChange>
      </w:pPr>
      <w:del w:id="1718" w:author="$$$" w:date="2022-02-10T16:10:37Z">
        <w:r>
          <w:rPr>
            <w:rFonts w:hint="eastAsia"/>
          </w:rPr>
          <w:delText>扫地机器人处于室内不同区并远离边界地带, 获取视野场景和机器人本体所处场景不同.</w:delText>
        </w:r>
      </w:del>
      <w:ins w:id="1719" w:author="Administrator" w:date="2022-01-19T16:30:00Z">
        <w:del w:id="1720" w:author="$$$" w:date="2022-02-10T16:10:37Z">
          <w:r>
            <w:rPr>
              <w:rFonts w:hint="eastAsia"/>
            </w:rPr>
            <w:delText>（例如，扫地机处于一个房间里面</w:delText>
          </w:r>
        </w:del>
      </w:ins>
      <w:ins w:id="1721" w:author="Administrator" w:date="2022-01-19T16:31:00Z">
        <w:del w:id="1722" w:author="$$$" w:date="2022-02-10T16:10:37Z">
          <w:r>
            <w:rPr>
              <w:rFonts w:hint="eastAsia"/>
            </w:rPr>
            <w:delText>深处</w:delText>
          </w:r>
        </w:del>
      </w:ins>
      <w:ins w:id="1723" w:author="Administrator" w:date="2022-01-19T16:30:00Z">
        <w:del w:id="1724" w:author="$$$" w:date="2022-02-10T16:10:37Z">
          <w:r>
            <w:rPr>
              <w:rFonts w:hint="eastAsia"/>
            </w:rPr>
            <w:delText>，向另一房间张望，</w:delText>
          </w:r>
        </w:del>
      </w:ins>
      <w:ins w:id="1725" w:author="Administrator" w:date="2022-01-19T16:31:00Z">
        <w:del w:id="1726" w:author="$$$" w:date="2022-02-10T16:10:37Z">
          <w:r>
            <w:rPr>
              <w:rFonts w:hint="eastAsia"/>
            </w:rPr>
            <w:delText xml:space="preserve">标注图片为“未知场景” </w:delText>
          </w:r>
        </w:del>
      </w:ins>
      <w:ins w:id="1727" w:author="Administrator" w:date="2022-01-19T16:32:00Z">
        <w:del w:id="1728" w:author="$$$" w:date="2022-02-10T16:10:37Z">
          <w:r>
            <w:rPr>
              <w:rFonts w:hint="eastAsia"/>
            </w:rPr>
            <w:delText>（此时，图像中可能存在门/或门框，或其他</w:delText>
          </w:r>
        </w:del>
      </w:ins>
      <w:ins w:id="1729" w:author="Administrator" w:date="2022-01-19T16:34:00Z">
        <w:del w:id="1730" w:author="$$$" w:date="2022-02-10T16:10:37Z">
          <w:r>
            <w:rPr>
              <w:rFonts w:hint="eastAsia"/>
            </w:rPr>
            <w:delText>明显的整块不同风格区域</w:delText>
          </w:r>
        </w:del>
      </w:ins>
      <w:ins w:id="1731" w:author="Administrator" w:date="2022-01-19T16:32:00Z">
        <w:del w:id="1732" w:author="$$$" w:date="2022-02-10T16:10:37Z">
          <w:r>
            <w:rPr>
              <w:rFonts w:hint="eastAsia"/>
            </w:rPr>
            <w:delText>）</w:delText>
          </w:r>
        </w:del>
      </w:ins>
      <w:ins w:id="1733" w:author="Administrator" w:date="2022-01-19T16:31:00Z">
        <w:del w:id="1734" w:author="$$$" w:date="2022-02-10T16:10:37Z">
          <w:r>
            <w:rPr>
              <w:rFonts w:hint="eastAsia"/>
            </w:rPr>
            <w:delText>）</w:delText>
          </w:r>
        </w:del>
      </w:ins>
    </w:p>
    <w:p>
      <w:pPr>
        <w:widowControl/>
        <w:jc w:val="left"/>
        <w:rPr>
          <w:del w:id="1735" w:author="$$$" w:date="2022-02-10T16:10:37Z"/>
        </w:rPr>
      </w:pPr>
      <w:ins w:id="1736" w:author="Administrator" w:date="2022-01-19T16:25:00Z">
        <w:del w:id="1737" w:author="$$$" w:date="2022-02-10T16:10:37Z">
          <w:r>
            <w:rPr/>
            <mc:AlternateContent>
              <mc:Choice Requires="wps">
                <w:drawing>
                  <wp:anchor distT="0" distB="0" distL="114300" distR="114300" simplePos="0" relativeHeight="251663360" behindDoc="0" locked="0" layoutInCell="1" allowOverlap="1">
                    <wp:simplePos x="0" y="0"/>
                    <wp:positionH relativeFrom="column">
                      <wp:posOffset>3921125</wp:posOffset>
                    </wp:positionH>
                    <wp:positionV relativeFrom="paragraph">
                      <wp:posOffset>78105</wp:posOffset>
                    </wp:positionV>
                    <wp:extent cx="533400" cy="2209800"/>
                    <wp:effectExtent l="19050" t="19050" r="38100" b="38100"/>
                    <wp:wrapNone/>
                    <wp:docPr id="35" name="矩形 35"/>
                    <wp:cNvGraphicFramePr/>
                    <a:graphic xmlns:a="http://schemas.openxmlformats.org/drawingml/2006/main">
                      <a:graphicData uri="http://schemas.microsoft.com/office/word/2010/wordprocessingShape">
                        <wps:wsp>
                          <wps:cNvSpPr/>
                          <wps:spPr>
                            <a:xfrm>
                              <a:off x="0" y="0"/>
                              <a:ext cx="533400" cy="2209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8.75pt;margin-top:6.15pt;height:174pt;width:42pt;z-index:251663360;v-text-anchor:middle;mso-width-relative:page;mso-height-relative:page;" filled="f" stroked="t" coordsize="21600,21600" o:gfxdata="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A62gXPYAAAACgEAAA8AAAAAAAAAAQAg&#10;AAAAOAAAAGRycy9kb3ducmV2LnhtbFBLAQIUABQAAAAIAIdO4kBySuIvagIAAM0EAAAOAAAAAAAA&#10;AAEAIAAAAD0BAABkcnMvZTJvRG9jLnhtbFBLBQYAAAAABgAGAFkBAAAZBgAAAAA=&#10;">
                    <v:fill on="f" focussize="0,0"/>
                    <v:stroke weight="4.5pt" color="#FF0000 [3204]" miterlimit="8" joinstyle="miter"/>
                    <v:imagedata o:title=""/>
                    <o:lock v:ext="edit" aspectratio="f"/>
                  </v:rect>
                </w:pict>
              </mc:Fallback>
            </mc:AlternateContent>
          </w:r>
        </w:del>
      </w:ins>
      <w:del w:id="1740" w:author="$$$" w:date="2022-02-10T16:10:37Z">
        <w:r>
          <w:rPr/>
          <w:drawing>
            <wp:inline distT="0" distB="0" distL="0" distR="0">
              <wp:extent cx="2867660" cy="231267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875399" cy="2318736"/>
                      </a:xfrm>
                      <a:prstGeom prst="rect">
                        <a:avLst/>
                      </a:prstGeom>
                      <a:noFill/>
                      <a:ln>
                        <a:noFill/>
                      </a:ln>
                    </pic:spPr>
                  </pic:pic>
                </a:graphicData>
              </a:graphic>
            </wp:inline>
          </w:drawing>
        </w:r>
      </w:del>
      <w:del w:id="1742" w:author="$$$" w:date="2022-02-10T16:10:37Z">
        <w:r>
          <w:rPr/>
          <w:drawing>
            <wp:inline distT="0" distB="0" distL="0" distR="0">
              <wp:extent cx="3054350" cy="22917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077887" cy="2308972"/>
                      </a:xfrm>
                      <a:prstGeom prst="rect">
                        <a:avLst/>
                      </a:prstGeom>
                      <a:noFill/>
                      <a:ln>
                        <a:noFill/>
                      </a:ln>
                    </pic:spPr>
                  </pic:pic>
                </a:graphicData>
              </a:graphic>
            </wp:inline>
          </w:drawing>
        </w:r>
      </w:del>
    </w:p>
    <w:p>
      <w:pPr>
        <w:widowControl/>
        <w:jc w:val="left"/>
        <w:rPr>
          <w:del w:id="1744" w:author="$$$" w:date="2022-02-10T16:10:37Z"/>
        </w:rPr>
      </w:pPr>
      <w:ins w:id="1745" w:author="Administrator" w:date="2022-01-19T16:34:00Z">
        <w:del w:id="1746" w:author="$$$" w:date="2022-02-10T16:10:37Z">
          <w:r>
            <w:rPr/>
            <mc:AlternateContent>
              <mc:Choice Requires="wps">
                <w:drawing>
                  <wp:anchor distT="0" distB="0" distL="114300" distR="114300" simplePos="0" relativeHeight="251668480" behindDoc="0" locked="0" layoutInCell="1" allowOverlap="1">
                    <wp:simplePos x="0" y="0"/>
                    <wp:positionH relativeFrom="column">
                      <wp:posOffset>5711825</wp:posOffset>
                    </wp:positionH>
                    <wp:positionV relativeFrom="paragraph">
                      <wp:posOffset>62865</wp:posOffset>
                    </wp:positionV>
                    <wp:extent cx="809625" cy="1476375"/>
                    <wp:effectExtent l="19050" t="19050" r="47625" b="47625"/>
                    <wp:wrapNone/>
                    <wp:docPr id="50" name="矩形 50"/>
                    <wp:cNvGraphicFramePr/>
                    <a:graphic xmlns:a="http://schemas.openxmlformats.org/drawingml/2006/main">
                      <a:graphicData uri="http://schemas.microsoft.com/office/word/2010/wordprocessingShape">
                        <wps:wsp>
                          <wps:cNvSpPr/>
                          <wps:spPr>
                            <a:xfrm>
                              <a:off x="0" y="0"/>
                              <a:ext cx="809625" cy="1476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9.75pt;margin-top:4.95pt;height:116.25pt;width:63.75pt;z-index:251668480;v-text-anchor:middle;mso-width-relative:page;mso-height-relative:page;" filled="f" stroked="t" coordsize="21600,21600" o:gfxdata="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WAAAAZHJzL1BLAQIUABQAAAAIAIdO4kB+HmDA2AAAAAoBAAAPAAAAAAAAAAEA&#10;IAAAADgAAABkcnMvZG93bnJldi54bWxQSwECFAAUAAAACACHTuJAcgDquGsCAADNBAAADgAAAAAA&#10;AAABACAAAAA9AQAAZHJzL2Uyb0RvYy54bWxQSwUGAAAAAAYABgBZAQAAGgYAAAAA&#10;">
                    <v:fill on="f" focussize="0,0"/>
                    <v:stroke weight="4.5pt" color="#00B050 [3204]" miterlimit="8" joinstyle="miter"/>
                    <v:imagedata o:title=""/>
                    <o:lock v:ext="edit" aspectratio="f"/>
                  </v:rect>
                </w:pict>
              </mc:Fallback>
            </mc:AlternateContent>
          </w:r>
        </w:del>
      </w:ins>
      <w:ins w:id="1749" w:author="Administrator" w:date="2022-01-19T16:33:00Z">
        <w:del w:id="1750" w:author="$$$" w:date="2022-02-10T16:10:37Z">
          <w:r>
            <w:rPr/>
            <mc:AlternateContent>
              <mc:Choice Requires="wps">
                <w:drawing>
                  <wp:anchor distT="0" distB="0" distL="114300" distR="114300" simplePos="0" relativeHeight="251667456" behindDoc="0" locked="0" layoutInCell="1" allowOverlap="1">
                    <wp:simplePos x="0" y="0"/>
                    <wp:positionH relativeFrom="column">
                      <wp:posOffset>3254375</wp:posOffset>
                    </wp:positionH>
                    <wp:positionV relativeFrom="paragraph">
                      <wp:posOffset>76835</wp:posOffset>
                    </wp:positionV>
                    <wp:extent cx="1209675" cy="1476375"/>
                    <wp:effectExtent l="19050" t="19050" r="47625" b="47625"/>
                    <wp:wrapNone/>
                    <wp:docPr id="49" name="矩形 49"/>
                    <wp:cNvGraphicFramePr/>
                    <a:graphic xmlns:a="http://schemas.openxmlformats.org/drawingml/2006/main">
                      <a:graphicData uri="http://schemas.microsoft.com/office/word/2010/wordprocessingShape">
                        <wps:wsp>
                          <wps:cNvSpPr/>
                          <wps:spPr>
                            <a:xfrm>
                              <a:off x="0" y="0"/>
                              <a:ext cx="1209675" cy="1476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6.25pt;margin-top:6.05pt;height:116.25pt;width:95.25pt;z-index:251667456;v-text-anchor:middle;mso-width-relative:page;mso-height-relative:page;" filled="f" stroked="t" coordsize="21600,21600" o:gfxdata="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WAAAAZHJzL1BLAQIUABQAAAAIAIdO4kCE/IhN1wAAAAoBAAAPAAAAAAAA&#10;AAEAIAAAADgAAABkcnMvZG93bnJldi54bWxQSwECFAAUAAAACACHTuJA0RK0H28CAADOBAAADgAA&#10;AAAAAAABACAAAAA8AQAAZHJzL2Uyb0RvYy54bWxQSwUGAAAAAAYABgBZAQAAHQYAAAAA&#10;">
                    <v:fill on="f" focussize="0,0"/>
                    <v:stroke weight="4.5pt" color="#00B050 [3204]" miterlimit="8" joinstyle="miter"/>
                    <v:imagedata o:title=""/>
                    <o:lock v:ext="edit" aspectratio="f"/>
                  </v:rect>
                </w:pict>
              </mc:Fallback>
            </mc:AlternateContent>
          </w:r>
        </w:del>
      </w:ins>
      <w:ins w:id="1753" w:author="Administrator" w:date="2022-01-19T16:26:00Z">
        <w:del w:id="1754" w:author="$$$" w:date="2022-02-10T16:10:37Z">
          <w:r>
            <w:rPr/>
            <mc:AlternateContent>
              <mc:Choice Requires="wps">
                <w:drawing>
                  <wp:anchor distT="0" distB="0" distL="114300" distR="114300" simplePos="0" relativeHeight="251665408" behindDoc="0" locked="0" layoutInCell="1" allowOverlap="1">
                    <wp:simplePos x="0" y="0"/>
                    <wp:positionH relativeFrom="column">
                      <wp:posOffset>2320925</wp:posOffset>
                    </wp:positionH>
                    <wp:positionV relativeFrom="paragraph">
                      <wp:posOffset>-208915</wp:posOffset>
                    </wp:positionV>
                    <wp:extent cx="714375" cy="1724025"/>
                    <wp:effectExtent l="19050" t="19050" r="47625" b="47625"/>
                    <wp:wrapNone/>
                    <wp:docPr id="47" name="矩形 47"/>
                    <wp:cNvGraphicFramePr/>
                    <a:graphic xmlns:a="http://schemas.openxmlformats.org/drawingml/2006/main">
                      <a:graphicData uri="http://schemas.microsoft.com/office/word/2010/wordprocessingShape">
                        <wps:wsp>
                          <wps:cNvSpPr/>
                          <wps:spPr>
                            <a:xfrm>
                              <a:off x="0" y="0"/>
                              <a:ext cx="714375" cy="1724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2.75pt;margin-top:-16.45pt;height:135.75pt;width:56.25pt;z-index:251665408;v-text-anchor:middle;mso-width-relative:page;mso-height-relative:page;" filled="f" stroked="t" coordsize="21600,21600" o:gfxdata="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FgAAAGRycy9QSwECFAAUAAAACACHTuJAlMidqNoAAAALAQAADwAAAAAA&#10;AAABACAAAAA4AAAAZHJzL2Rvd25yZXYueG1sUEsBAhQAFAAAAAgAh07iQEjGGfRtAgAAzQQAAA4A&#10;AAAAAAAAAQAgAAAAPwEAAGRycy9lMm9Eb2MueG1sUEsFBgAAAAAGAAYAWQEAAB4GAAAAAA==&#10;">
                    <v:fill on="f" focussize="0,0"/>
                    <v:stroke weight="4.5pt" color="#FF0000 [3204]" miterlimit="8" joinstyle="miter"/>
                    <v:imagedata o:title=""/>
                    <o:lock v:ext="edit" aspectratio="f"/>
                  </v:rect>
                </w:pict>
              </mc:Fallback>
            </mc:AlternateContent>
          </w:r>
        </w:del>
      </w:ins>
      <w:del w:id="1757" w:author="$$$" w:date="2022-02-10T16:10:37Z">
        <w:r>
          <w:rPr/>
          <w:drawing>
            <wp:inline distT="0" distB="0" distL="0" distR="0">
              <wp:extent cx="3227705" cy="24212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249390" cy="2437630"/>
                      </a:xfrm>
                      <a:prstGeom prst="rect">
                        <a:avLst/>
                      </a:prstGeom>
                      <a:noFill/>
                      <a:ln>
                        <a:noFill/>
                      </a:ln>
                    </pic:spPr>
                  </pic:pic>
                </a:graphicData>
              </a:graphic>
            </wp:inline>
          </w:drawing>
        </w:r>
      </w:del>
      <w:del w:id="1759" w:author="$$$" w:date="2022-02-10T16:10:37Z">
        <w:r>
          <w:rPr/>
          <w:drawing>
            <wp:inline distT="0" distB="0" distL="0" distR="0">
              <wp:extent cx="3249930" cy="243840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283032" cy="2462867"/>
                      </a:xfrm>
                      <a:prstGeom prst="rect">
                        <a:avLst/>
                      </a:prstGeom>
                      <a:noFill/>
                      <a:ln>
                        <a:noFill/>
                      </a:ln>
                    </pic:spPr>
                  </pic:pic>
                </a:graphicData>
              </a:graphic>
            </wp:inline>
          </w:drawing>
        </w:r>
      </w:del>
    </w:p>
    <w:p>
      <w:pPr>
        <w:widowControl/>
        <w:jc w:val="left"/>
        <w:rPr>
          <w:del w:id="1761" w:author="$$$" w:date="2022-02-10T16:10:37Z"/>
        </w:rPr>
      </w:pPr>
      <w:ins w:id="1762" w:author="Administrator" w:date="2022-01-19T16:25:00Z">
        <w:del w:id="1763" w:author="$$$" w:date="2022-02-10T16:10:37Z">
          <w:r>
            <w:rPr/>
            <mc:AlternateContent>
              <mc:Choice Requires="wps">
                <w:drawing>
                  <wp:anchor distT="0" distB="0" distL="114300" distR="114300" simplePos="0" relativeHeight="251664384" behindDoc="0" locked="0" layoutInCell="1" allowOverlap="1">
                    <wp:simplePos x="0" y="0"/>
                    <wp:positionH relativeFrom="column">
                      <wp:posOffset>387350</wp:posOffset>
                    </wp:positionH>
                    <wp:positionV relativeFrom="paragraph">
                      <wp:posOffset>20955</wp:posOffset>
                    </wp:positionV>
                    <wp:extent cx="1209675" cy="1476375"/>
                    <wp:effectExtent l="19050" t="19050" r="47625" b="47625"/>
                    <wp:wrapNone/>
                    <wp:docPr id="36" name="矩形 36"/>
                    <wp:cNvGraphicFramePr/>
                    <a:graphic xmlns:a="http://schemas.openxmlformats.org/drawingml/2006/main">
                      <a:graphicData uri="http://schemas.microsoft.com/office/word/2010/wordprocessingShape">
                        <wps:wsp>
                          <wps:cNvSpPr/>
                          <wps:spPr>
                            <a:xfrm>
                              <a:off x="0" y="0"/>
                              <a:ext cx="1209675" cy="1476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5pt;margin-top:1.65pt;height:116.25pt;width:95.25pt;z-index:251664384;v-text-anchor:middle;mso-width-relative:page;mso-height-relative:page;" filled="f" stroked="t" coordsize="21600,21600" o:gfxdata="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WAAAAZHJzL1BLAQIUABQAAAAIAIdO4kAPbiK41wAAAAgBAAAPAAAAAAAA&#10;AAEAIAAAADgAAABkcnMvZG93bnJldi54bWxQSwECFAAUAAAACACHTuJAvglk4G8CAADOBAAADgAA&#10;AAAAAAABACAAAAA8AQAAZHJzL2Uyb0RvYy54bWxQSwUGAAAAAAYABgBZAQAAHQYAAAAA&#10;">
                    <v:fill on="f" focussize="0,0"/>
                    <v:stroke weight="4.5pt" color="#00B050 [3204]" miterlimit="8" joinstyle="miter"/>
                    <v:imagedata o:title=""/>
                    <o:lock v:ext="edit" aspectratio="f"/>
                  </v:rect>
                </w:pict>
              </mc:Fallback>
            </mc:AlternateContent>
          </w:r>
        </w:del>
      </w:ins>
      <w:del w:id="1766" w:author="$$$" w:date="2022-02-10T16:10:37Z">
        <w:r>
          <w:rPr/>
          <w:drawing>
            <wp:inline distT="0" distB="0" distL="0" distR="0">
              <wp:extent cx="3172460" cy="2379345"/>
              <wp:effectExtent l="0" t="0" r="889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3192826" cy="2394771"/>
                      </a:xfrm>
                      <a:prstGeom prst="rect">
                        <a:avLst/>
                      </a:prstGeom>
                      <a:noFill/>
                      <a:ln>
                        <a:noFill/>
                      </a:ln>
                    </pic:spPr>
                  </pic:pic>
                </a:graphicData>
              </a:graphic>
            </wp:inline>
          </w:drawing>
        </w:r>
      </w:del>
      <w:del w:id="1768" w:author="$$$" w:date="2022-02-10T16:10:37Z">
        <w:r>
          <w:rPr/>
          <w:drawing>
            <wp:inline distT="0" distB="0" distL="0" distR="0">
              <wp:extent cx="3096260" cy="2322195"/>
              <wp:effectExtent l="0" t="0" r="889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127485" cy="2346058"/>
                      </a:xfrm>
                      <a:prstGeom prst="rect">
                        <a:avLst/>
                      </a:prstGeom>
                      <a:noFill/>
                      <a:ln>
                        <a:noFill/>
                      </a:ln>
                    </pic:spPr>
                  </pic:pic>
                </a:graphicData>
              </a:graphic>
            </wp:inline>
          </w:drawing>
        </w:r>
      </w:del>
    </w:p>
    <w:p>
      <w:pPr>
        <w:widowControl/>
        <w:jc w:val="left"/>
        <w:rPr>
          <w:del w:id="1770" w:author="$$$" w:date="2022-02-10T16:10:37Z"/>
        </w:rPr>
      </w:pPr>
      <w:ins w:id="1771" w:author="Administrator" w:date="2022-01-19T16:26:00Z">
        <w:del w:id="1772" w:author="$$$" w:date="2022-02-10T16:10:37Z">
          <w:r>
            <w:rPr/>
            <mc:AlternateContent>
              <mc:Choice Requires="wps">
                <w:drawing>
                  <wp:anchor distT="0" distB="0" distL="114300" distR="114300" simplePos="0" relativeHeight="251666432" behindDoc="0" locked="0" layoutInCell="1" allowOverlap="1">
                    <wp:simplePos x="0" y="0"/>
                    <wp:positionH relativeFrom="column">
                      <wp:posOffset>681990</wp:posOffset>
                    </wp:positionH>
                    <wp:positionV relativeFrom="paragraph">
                      <wp:posOffset>-45720</wp:posOffset>
                    </wp:positionV>
                    <wp:extent cx="2162175" cy="1790700"/>
                    <wp:effectExtent l="19050" t="19050" r="47625" b="38100"/>
                    <wp:wrapNone/>
                    <wp:docPr id="48" name="矩形 48"/>
                    <wp:cNvGraphicFramePr/>
                    <a:graphic xmlns:a="http://schemas.openxmlformats.org/drawingml/2006/main">
                      <a:graphicData uri="http://schemas.microsoft.com/office/word/2010/wordprocessingShape">
                        <wps:wsp>
                          <wps:cNvSpPr/>
                          <wps:spPr>
                            <a:xfrm>
                              <a:off x="0" y="0"/>
                              <a:ext cx="2162175" cy="179070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7pt;margin-top:-3.6pt;height:141pt;width:170.25pt;z-index:251666432;v-text-anchor:middle;mso-width-relative:page;mso-height-relative:page;" filled="f" stroked="t" coordsize="21600,21600" o:gfxdata="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PAm4zvYAAAACgEAAA8AAAAAAAAA&#10;AQAgAAAAOAAAAGRycy9kb3ducmV2LnhtbFBLAQIUABQAAAAIAIdO4kB6KU2PbQIAAM4EAAAOAAAA&#10;AAAAAAEAIAAAAD0BAABkcnMvZTJvRG9jLnhtbFBLBQYAAAAABgAGAFkBAAAcBgAAAAA=&#10;">
                    <v:fill on="f" focussize="0,0"/>
                    <v:stroke weight="4.5pt" color="#00B050 [3204]" miterlimit="8" joinstyle="miter"/>
                    <v:imagedata o:title=""/>
                    <o:lock v:ext="edit" aspectratio="f"/>
                  </v:rect>
                </w:pict>
              </mc:Fallback>
            </mc:AlternateContent>
          </w:r>
        </w:del>
      </w:ins>
      <w:del w:id="1775" w:author="$$$" w:date="2022-02-10T16:10:37Z">
        <w:r>
          <w:rPr/>
          <w:drawing>
            <wp:inline distT="0" distB="0" distL="0" distR="0">
              <wp:extent cx="3094355" cy="23215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flipH="1">
                        <a:off x="0" y="0"/>
                        <a:ext cx="3113286" cy="2335407"/>
                      </a:xfrm>
                      <a:prstGeom prst="rect">
                        <a:avLst/>
                      </a:prstGeom>
                      <a:noFill/>
                      <a:ln>
                        <a:noFill/>
                      </a:ln>
                    </pic:spPr>
                  </pic:pic>
                </a:graphicData>
              </a:graphic>
            </wp:inline>
          </w:drawing>
        </w:r>
      </w:del>
    </w:p>
    <w:p>
      <w:pPr>
        <w:widowControl/>
        <w:jc w:val="left"/>
        <w:rPr>
          <w:del w:id="1777" w:author="$$$" w:date="2022-02-10T16:10:37Z"/>
        </w:rPr>
      </w:pPr>
    </w:p>
    <w:p>
      <w:pPr>
        <w:jc w:val="left"/>
        <w:rPr>
          <w:del w:id="1778" w:author="$$$" w:date="2022-02-10T16:10:37Z"/>
          <w:b/>
          <w:bCs/>
          <w:sz w:val="22"/>
          <w:szCs w:val="24"/>
        </w:rPr>
      </w:pPr>
      <w:del w:id="1779" w:author="$$$" w:date="2022-02-10T16:10:37Z">
        <w:r>
          <w:rPr>
            <w:b/>
            <w:bCs/>
            <w:sz w:val="22"/>
            <w:szCs w:val="24"/>
          </w:rPr>
          <w:delText>(</w:delText>
        </w:r>
      </w:del>
      <w:del w:id="1780" w:author="$$$" w:date="2022-02-10T16:10:37Z">
        <w:r>
          <w:rPr>
            <w:rFonts w:hint="eastAsia"/>
            <w:b/>
            <w:bCs/>
            <w:sz w:val="22"/>
            <w:szCs w:val="24"/>
          </w:rPr>
          <w:delText>3</w:delText>
        </w:r>
      </w:del>
      <w:del w:id="1781" w:author="$$$" w:date="2022-02-10T16:10:37Z">
        <w:r>
          <w:rPr>
            <w:b/>
            <w:bCs/>
            <w:sz w:val="22"/>
            <w:szCs w:val="24"/>
          </w:rPr>
          <w:delText>.3)</w:delText>
        </w:r>
      </w:del>
      <w:del w:id="1782" w:author="$$$" w:date="2022-02-10T16:10:37Z">
        <w:r>
          <w:rPr>
            <w:rFonts w:hint="eastAsia"/>
            <w:b/>
            <w:bCs/>
            <w:sz w:val="22"/>
            <w:szCs w:val="24"/>
          </w:rPr>
          <w:delText>间断性</w:delText>
        </w:r>
      </w:del>
      <w:del w:id="1783" w:author="$$$" w:date="2022-02-10T16:10:37Z">
        <w:r>
          <w:rPr>
            <w:b/>
            <w:bCs/>
            <w:sz w:val="22"/>
            <w:szCs w:val="24"/>
          </w:rPr>
          <w:delText>:</w:delText>
        </w:r>
      </w:del>
    </w:p>
    <w:p>
      <w:pPr>
        <w:ind w:firstLine="0" w:firstLineChars="0"/>
        <w:jc w:val="left"/>
        <w:rPr>
          <w:del w:id="1785" w:author="$$$" w:date="2022-02-10T16:10:37Z"/>
        </w:rPr>
        <w:pPrChange w:id="1784" w:author="$$$" w:date="2022-02-10T16:36:39Z">
          <w:pPr>
            <w:ind w:firstLine="420" w:firstLineChars="200"/>
            <w:jc w:val="left"/>
          </w:pPr>
        </w:pPrChange>
      </w:pPr>
      <w:del w:id="1786" w:author="$$$" w:date="2022-02-10T16:10:37Z">
        <w:r>
          <w:rPr>
            <w:rFonts w:hint="eastAsia"/>
          </w:rPr>
          <w:delText>在机器人移动全过程中,连续采集的图像不能保证每一帧均能识别出可能场景. 因为连续采集过程中</w:delText>
        </w:r>
      </w:del>
      <w:del w:id="1787" w:author="$$$" w:date="2022-02-10T16:10:37Z">
        <w:r>
          <w:rPr/>
          <w:delText>,仅有部分视野图像为”二(1)”的情况, ”(</w:delText>
        </w:r>
      </w:del>
      <w:del w:id="1788" w:author="$$$" w:date="2022-02-10T16:10:37Z">
        <w:r>
          <w:rPr>
            <w:rFonts w:hint="eastAsia"/>
          </w:rPr>
          <w:delText>此处暂称为有效帧</w:delText>
        </w:r>
      </w:del>
      <w:del w:id="1789" w:author="$$$" w:date="2022-02-10T16:10:37Z">
        <w:r>
          <w:rPr/>
          <w:delText>).</w:delText>
        </w:r>
      </w:del>
      <w:del w:id="1790" w:author="$$$" w:date="2022-02-10T16:10:37Z">
        <w:r>
          <w:rPr>
            <w:rFonts w:hint="eastAsia"/>
          </w:rPr>
          <w:delText>而</w:delText>
        </w:r>
      </w:del>
      <w:del w:id="1791" w:author="$$$" w:date="2022-02-10T16:10:37Z">
        <w:r>
          <w:rPr/>
          <w:delText>二(2)”和”二(3)”情况也占</w:delText>
        </w:r>
      </w:del>
      <w:del w:id="1792" w:author="$$$" w:date="2022-02-10T16:10:37Z">
        <w:r>
          <w:rPr>
            <w:rFonts w:hint="eastAsia"/>
          </w:rPr>
          <w:delText>了</w:delText>
        </w:r>
      </w:del>
      <w:del w:id="1793" w:author="$$$" w:date="2022-02-10T16:10:37Z">
        <w:r>
          <w:rPr/>
          <w:delText>一大部分.根据现有数据集情况来看, ”二(2)”和”二(3)”比例不容忽视,甚至可能达到</w:delText>
        </w:r>
      </w:del>
      <w:del w:id="1794" w:author="$$$" w:date="2022-02-10T16:10:37Z">
        <w:r>
          <w:rPr>
            <w:rFonts w:hint="eastAsia"/>
          </w:rPr>
          <w:delText>5</w:delText>
        </w:r>
      </w:del>
      <w:del w:id="1795" w:author="$$$" w:date="2022-02-10T16:10:37Z">
        <w:r>
          <w:rPr/>
          <w:delText>0%.</w:delText>
        </w:r>
      </w:del>
      <w:del w:id="1796" w:author="$$$" w:date="2022-02-10T16:10:37Z">
        <w:r>
          <w:rPr>
            <w:rFonts w:hint="eastAsia"/>
          </w:rPr>
          <w:delText>因此最终识别结果只能是在帧识别(时间维度</w:delText>
        </w:r>
      </w:del>
      <w:del w:id="1797" w:author="$$$" w:date="2022-02-10T16:10:37Z">
        <w:r>
          <w:rPr/>
          <w:delText>)</w:delText>
        </w:r>
      </w:del>
      <w:del w:id="1798" w:author="$$$" w:date="2022-02-10T16:10:37Z">
        <w:r>
          <w:rPr>
            <w:rFonts w:hint="eastAsia"/>
          </w:rPr>
          <w:delText>基础上,联立其他(空间维度</w:delText>
        </w:r>
      </w:del>
      <w:del w:id="1799" w:author="$$$" w:date="2022-02-10T16:10:37Z">
        <w:r>
          <w:rPr/>
          <w:delText>)</w:delText>
        </w:r>
      </w:del>
      <w:del w:id="1800" w:author="$$$" w:date="2022-02-10T16:10:37Z">
        <w:r>
          <w:rPr>
            <w:rFonts w:hint="eastAsia"/>
          </w:rPr>
          <w:delText>识别信息进行顶层融合多模态判断.正常情况下,客户户型固定了,这种情况是允许存在的.另外,</w:delText>
        </w:r>
      </w:del>
      <w:del w:id="1801" w:author="$$$" w:date="2022-02-10T16:10:37Z">
        <w:r>
          <w:rPr/>
          <w:delText>,</w:delText>
        </w:r>
      </w:del>
      <w:del w:id="1802" w:author="$$$" w:date="2022-02-10T16:10:37Z">
        <w:r>
          <w:rPr>
            <w:rFonts w:hint="eastAsia"/>
          </w:rPr>
          <w:delText>由于户型固定原因,该场景识别没必要考虑夜间场景,正常只根据日间采集图像进行场景识别并储存识别结果.所有本次标注不考虑补光灯数据集.</w:delText>
        </w:r>
      </w:del>
    </w:p>
    <w:p>
      <w:pPr>
        <w:widowControl/>
        <w:jc w:val="left"/>
        <w:rPr>
          <w:del w:id="1803" w:author="$$$" w:date="2022-02-10T16:10:37Z"/>
        </w:rPr>
      </w:pPr>
      <w:del w:id="1804" w:author="$$$" w:date="2022-02-10T16:10:37Z">
        <w:r>
          <w:rPr>
            <w:rFonts w:hint="eastAsia"/>
          </w:rPr>
          <w:delText>因此,整体场景识别性能取决于任一帧的识别效果及运行过程的有效帧占有量.</w:delText>
        </w:r>
      </w:del>
    </w:p>
    <w:p>
      <w:pPr>
        <w:widowControl/>
        <w:jc w:val="left"/>
        <w:rPr>
          <w:del w:id="1805" w:author="$$$" w:date="2022-02-10T16:10:37Z"/>
        </w:rPr>
      </w:pPr>
    </w:p>
    <w:p>
      <w:pPr>
        <w:widowControl/>
        <w:jc w:val="left"/>
        <w:rPr>
          <w:del w:id="1806" w:author="$$$" w:date="2022-02-10T16:10:37Z"/>
          <w:b/>
          <w:bCs/>
          <w:sz w:val="28"/>
          <w:szCs w:val="32"/>
        </w:rPr>
      </w:pPr>
      <w:del w:id="1807" w:author="$$$" w:date="2022-02-10T16:10:37Z">
        <w:r>
          <w:rPr>
            <w:rFonts w:hint="eastAsia"/>
            <w:b/>
            <w:bCs/>
            <w:sz w:val="28"/>
            <w:szCs w:val="32"/>
          </w:rPr>
          <w:delText>四\标定规则</w:delText>
        </w:r>
      </w:del>
    </w:p>
    <w:p>
      <w:pPr>
        <w:widowControl/>
        <w:jc w:val="left"/>
        <w:rPr>
          <w:del w:id="1808" w:author="$$$" w:date="2022-02-10T16:10:37Z"/>
        </w:rPr>
      </w:pPr>
      <w:del w:id="1809" w:author="$$$" w:date="2022-02-10T16:10:37Z">
        <w:r>
          <w:rPr>
            <w:rFonts w:hint="eastAsia"/>
          </w:rPr>
          <w:delText>根据上述数据集情况分析,机器人在运动过程进行图像场景识别,仅个别特殊帧图像识别效果较好,时间上存在着不连续,对任一帧识别效果也取决于视野图像中的特异性物品的存在有无\光照情况\图像清晰度等诸多因素影响,为尽量减少类别间的语义模糊性,初步拟采用细颗粒度的多标签标注方式,并考虑子推理后处理环节,结合时序上的上下文场景识别,有可能的话联立其他空间识别等进行多模态最终场景识别.</w:delText>
        </w:r>
      </w:del>
    </w:p>
    <w:p>
      <w:pPr>
        <w:widowControl/>
        <w:jc w:val="left"/>
        <w:rPr>
          <w:del w:id="1810" w:author="$$$" w:date="2022-02-10T16:10:37Z"/>
        </w:rPr>
      </w:pPr>
      <w:del w:id="1811" w:author="$$$" w:date="2022-02-10T16:10:37Z">
        <w:r>
          <w:rPr/>
          <mc:AlternateContent>
            <mc:Choice Requires="wps">
              <w:drawing>
                <wp:anchor distT="45720" distB="45720" distL="114300" distR="114300" simplePos="0" relativeHeight="251662336" behindDoc="0" locked="0" layoutInCell="1" allowOverlap="1">
                  <wp:simplePos x="0" y="0"/>
                  <wp:positionH relativeFrom="column">
                    <wp:posOffset>1267460</wp:posOffset>
                  </wp:positionH>
                  <wp:positionV relativeFrom="paragraph">
                    <wp:posOffset>1715770</wp:posOffset>
                  </wp:positionV>
                  <wp:extent cx="769620" cy="1404620"/>
                  <wp:effectExtent l="0" t="0" r="0" b="635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769620" cy="1404620"/>
                          </a:xfrm>
                          <a:prstGeom prst="rect">
                            <a:avLst/>
                          </a:prstGeom>
                          <a:noFill/>
                          <a:ln w="9525">
                            <a:noFill/>
                            <a:miter lim="800000"/>
                          </a:ln>
                        </wps:spPr>
                        <wps:txbx>
                          <w:txbxContent>
                            <w:p>
                              <w:pPr>
                                <w:rPr>
                                  <w:color w:val="FF0000"/>
                                </w:rPr>
                              </w:pPr>
                              <w:r>
                                <w:rPr>
                                  <w:color w:val="FF0000"/>
                                </w:rPr>
                                <w:t>大</w:t>
                              </w:r>
                              <w:r>
                                <w:rPr>
                                  <w:rFonts w:hint="eastAsia"/>
                                  <w:color w:val="FF0000"/>
                                </w:rPr>
                                <w:t>类2</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99.8pt;margin-top:135.1pt;height:110.6pt;width:60.6pt;mso-wrap-distance-bottom:3.6pt;mso-wrap-distance-left:9pt;mso-wrap-distance-right:9pt;mso-wrap-distance-top:3.6pt;z-index:251662336;mso-width-relative:page;mso-height-relative:margin;mso-height-percent:200;" filled="f" stroked="f" coordsize="21600,21600" o:gfxdata="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B5MO192AAAAAsBAAAPAAAAAAAAAAEAIAAAADgAAABkcnMvZG93&#10;bnJldi54bWxQSwECFAAUAAAACACHTuJAtzbO8CMCAAArBAAADgAAAAAAAAABACAAAAA9AQAAZHJz&#10;L2Uyb0RvYy54bWxQSwUGAAAAAAYABgBZAQAA0gUAAAAA&#10;">
                  <v:fill on="f" focussize="0,0"/>
                  <v:stroke on="f" miterlimit="8" joinstyle="miter"/>
                  <v:imagedata o:title=""/>
                  <o:lock v:ext="edit" aspectratio="f"/>
                  <v:textbox style="mso-fit-shape-to-text:t;">
                    <w:txbxContent>
                      <w:p>
                        <w:pPr>
                          <w:rPr>
                            <w:color w:val="FF0000"/>
                          </w:rPr>
                        </w:pPr>
                        <w:r>
                          <w:rPr>
                            <w:color w:val="FF0000"/>
                          </w:rPr>
                          <w:t>大</w:t>
                        </w:r>
                        <w:r>
                          <w:rPr>
                            <w:rFonts w:hint="eastAsia"/>
                            <w:color w:val="FF0000"/>
                          </w:rPr>
                          <w:t>类2</w:t>
                        </w:r>
                      </w:p>
                    </w:txbxContent>
                  </v:textbox>
                  <w10:wrap type="square"/>
                </v:shape>
              </w:pict>
            </mc:Fallback>
          </mc:AlternateContent>
        </w:r>
      </w:del>
      <w:del w:id="1813" w:author="$$$" w:date="2022-02-10T16:10:37Z">
        <w:r>
          <w:rPr/>
          <mc:AlternateContent>
            <mc:Choice Requires="wpg">
              <w:drawing>
                <wp:anchor distT="0" distB="0" distL="114300" distR="114300" simplePos="0" relativeHeight="251661312" behindDoc="0" locked="0" layoutInCell="1" allowOverlap="1">
                  <wp:simplePos x="0" y="0"/>
                  <wp:positionH relativeFrom="column">
                    <wp:posOffset>152400</wp:posOffset>
                  </wp:positionH>
                  <wp:positionV relativeFrom="paragraph">
                    <wp:posOffset>1652905</wp:posOffset>
                  </wp:positionV>
                  <wp:extent cx="6545580" cy="1013460"/>
                  <wp:effectExtent l="0" t="0" r="26670" b="15240"/>
                  <wp:wrapNone/>
                  <wp:docPr id="38" name="组合 38"/>
                  <wp:cNvGraphicFramePr/>
                  <a:graphic xmlns:a="http://schemas.openxmlformats.org/drawingml/2006/main">
                    <a:graphicData uri="http://schemas.microsoft.com/office/word/2010/wordprocessingGroup">
                      <wpg:wgp>
                        <wpg:cNvGrpSpPr/>
                        <wpg:grpSpPr>
                          <a:xfrm>
                            <a:off x="0" y="0"/>
                            <a:ext cx="6545580" cy="1013460"/>
                            <a:chOff x="0" y="0"/>
                            <a:chExt cx="6545580" cy="1013460"/>
                          </a:xfrm>
                        </wpg:grpSpPr>
                        <wps:wsp>
                          <wps:cNvPr id="39" name="矩形: 圆角 39"/>
                          <wps:cNvSpPr/>
                          <wps:spPr>
                            <a:xfrm>
                              <a:off x="0" y="0"/>
                              <a:ext cx="6545580" cy="1013460"/>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0" name="椭圆 40"/>
                          <wps:cNvSpPr/>
                          <wps:spPr>
                            <a:xfrm>
                              <a:off x="304800" y="23622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w:t>
                                </w:r>
                                <w:r>
                                  <w:t>21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椭圆 41"/>
                          <wps:cNvSpPr/>
                          <wps:spPr>
                            <a:xfrm>
                              <a:off x="1638300" y="22860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w:t>
                                </w:r>
                                <w:r>
                                  <w:t>22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2" name="椭圆 42"/>
                          <wps:cNvSpPr/>
                          <wps:spPr>
                            <a:xfrm>
                              <a:off x="2842260" y="22098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w:t>
                                </w:r>
                                <w:r>
                                  <w:t>23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 name="椭圆 43"/>
                          <wps:cNvSpPr/>
                          <wps:spPr>
                            <a:xfrm>
                              <a:off x="5234940" y="175260"/>
                              <a:ext cx="115062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其他未知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椭圆 44"/>
                          <wps:cNvSpPr/>
                          <wps:spPr>
                            <a:xfrm>
                              <a:off x="4061460" y="35814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5" name="椭圆 45"/>
                          <wps:cNvSpPr/>
                          <wps:spPr>
                            <a:xfrm>
                              <a:off x="4297680" y="36576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6" name="椭圆 46"/>
                          <wps:cNvSpPr/>
                          <wps:spPr>
                            <a:xfrm>
                              <a:off x="4610100" y="36576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2pt;margin-top:130.15pt;height:79.8pt;width:515.4pt;z-index:251661312;mso-width-relative:page;mso-height-relative:page;" coordsize="6545580,1013460" o:gfxdata="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FgAAAGRycy9QSwECFAAUAAAACACHTuJAoVEdZNsA&#10;AAALAQAADwAAAAAAAAABACAAAAA4AAAAZHJzL2Rvd25yZXYueG1sUEsBAhQAFAAAAAgAh07iQIRF&#10;7BdABAAAUh0AAA4AAAAAAAAAAQAgAAAAQAEAAGRycy9lMm9Eb2MueG1sUEsFBgAAAAAGAAYAWQEA&#10;APIHAAAAAA==&#10;">
                  <o:lock v:ext="edit" aspectratio="f"/>
                  <v:roundrect id="矩形: 圆角 39" o:spid="_x0000_s1026" o:spt="2" style="position:absolute;left:0;top:0;height:1013460;width:6545580;v-text-anchor:middle;" fillcolor="#FFFFFF [3201]" filled="t" stroked="t" coordsize="21600,21600" arcsize="0.166666666666667" o:gfxdata="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mtRt+7AAAA2wAAAA8AAAAAAAAAAQAgAAAAOAAAAGRycy9kb3ducmV2Lnht&#10;bFBLAQIUABQAAAAIAIdO4kAzLwWeOwAAADkAAAAQAAAAAAAAAAEAIAAAACABAABkcnMvc2hhcGV4&#10;bWwueG1sUEsFBgAAAAAGAAYAWwEAAMoDAAAAAA==&#10;">
                    <v:fill on="t" focussize="0,0"/>
                    <v:stroke weight="1pt" color="#70AD47 [3209]" miterlimit="8" joinstyle="miter"/>
                    <v:imagedata o:title=""/>
                    <o:lock v:ext="edit" aspectratio="f"/>
                    <v:textbox>
                      <w:txbxContent>
                        <w:p>
                          <w:pPr>
                            <w:jc w:val="center"/>
                          </w:pPr>
                        </w:p>
                      </w:txbxContent>
                    </v:textbox>
                  </v:roundrect>
                  <v:shape id="_x0000_s1026" o:spid="_x0000_s1026" o:spt="3" type="#_x0000_t3" style="position:absolute;left:304800;top:236220;height:563880;width:914400;v-text-anchor:middle;" fillcolor="#4472C4 [3204]" filled="t" stroked="t" coordsize="21600,21600" o:gfxdata="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fTsZEuQAAANsAAAAPAAAAAAAAAAEAIAAAADgAAABkcnMvZG93bnJldi54bWxQ&#10;SwECFAAUAAAACACHTuJAMy8FnjsAAAA5AAAAEAAAAAAAAAABACAAAAAeAQAAZHJzL3NoYXBleG1s&#10;LnhtbFBLBQYAAAAABgAGAFsBAADIAwAAAAA=&#10;">
                    <v:fill on="t" focussize="0,0"/>
                    <v:stroke weight="1pt" color="#2F528F [3204]" miterlimit="8" joinstyle="miter"/>
                    <v:imagedata o:title=""/>
                    <o:lock v:ext="edit" aspectratio="f"/>
                    <v:textbox>
                      <w:txbxContent>
                        <w:p>
                          <w:pPr>
                            <w:jc w:val="center"/>
                          </w:pPr>
                          <w:r>
                            <w:rPr>
                              <w:rFonts w:hint="eastAsia"/>
                            </w:rPr>
                            <w:t>子类</w:t>
                          </w:r>
                          <w:r>
                            <w:t>21</w:t>
                          </w:r>
                        </w:p>
                      </w:txbxContent>
                    </v:textbox>
                  </v:shape>
                  <v:shape id="_x0000_s1026" o:spid="_x0000_s1026" o:spt="3" type="#_x0000_t3" style="position:absolute;left:1638300;top:228600;height:563880;width:914400;v-text-anchor:middle;" fillcolor="#4472C4 [3204]" filled="t" stroked="t" coordsize="21600,21600" o:gfxdata="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wAmPf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子类</w:t>
                          </w:r>
                          <w:r>
                            <w:t>22</w:t>
                          </w:r>
                        </w:p>
                      </w:txbxContent>
                    </v:textbox>
                  </v:shape>
                  <v:shape id="_x0000_s1026" o:spid="_x0000_s1026" o:spt="3" type="#_x0000_t3" style="position:absolute;left:2842260;top:220980;height:563880;width:914400;v-text-anchor:middle;" fillcolor="#4472C4 [3204]" filled="t" stroked="t" coordsize="21600,21600" o:gfxdata="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A0P2o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子类</w:t>
                          </w:r>
                          <w:r>
                            <w:t>23</w:t>
                          </w:r>
                        </w:p>
                      </w:txbxContent>
                    </v:textbox>
                  </v:shape>
                  <v:shape id="_x0000_s1026" o:spid="_x0000_s1026" o:spt="3" type="#_x0000_t3" style="position:absolute;left:5234940;top:175260;height:563880;width:1150620;v-text-anchor:middle;" fillcolor="#4472C4 [3204]" filled="t" stroked="t" coordsize="21600,21600" o:gfxdata="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vnFgz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其他未知</w:t>
                          </w:r>
                        </w:p>
                      </w:txbxContent>
                    </v:textbox>
                  </v:shape>
                  <v:shape id="_x0000_s1026" o:spid="_x0000_s1026" o:spt="3" type="#_x0000_t3" style="position:absolute;left:4061460;top:358140;height:98425;width:60960;v-text-anchor:middle;" fillcolor="#4472C4 [3204]" filled="t" stroked="t" coordsize="21600,21600" o:gfxdata="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gdcBH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shape>
                  <v:shape id="_x0000_s1026" o:spid="_x0000_s1026" o:spt="3" type="#_x0000_t3" style="position:absolute;left:4297680;top:365760;height:98425;width:60960;v-text-anchor:middle;" fillcolor="#4472C4 [3204]" filled="t" stroked="t" coordsize="21600,21600" o:gfxdata="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POWXc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shape>
                  <v:shape id="_x0000_s1026" o:spid="_x0000_s1026" o:spt="3" type="#_x0000_t3" style="position:absolute;left:4610100;top:365760;height:98425;width:60960;v-text-anchor:middle;" fillcolor="#4472C4 [3204]" filled="t" stroked="t" coordsize="21600,21600" o:gfxdata="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6/ur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shape>
                </v:group>
              </w:pict>
            </mc:Fallback>
          </mc:AlternateContent>
        </w:r>
      </w:del>
      <w:del w:id="1815" w:author="$$$" w:date="2022-02-10T16:10:37Z">
        <w:r>
          <w:rPr/>
          <mc:AlternateContent>
            <mc:Choice Requires="wpg">
              <w:drawing>
                <wp:anchor distT="0" distB="0" distL="114300" distR="114300" simplePos="0" relativeHeight="251659264" behindDoc="0" locked="0" layoutInCell="1" allowOverlap="1">
                  <wp:simplePos x="0" y="0"/>
                  <wp:positionH relativeFrom="column">
                    <wp:posOffset>162560</wp:posOffset>
                  </wp:positionH>
                  <wp:positionV relativeFrom="paragraph">
                    <wp:posOffset>246380</wp:posOffset>
                  </wp:positionV>
                  <wp:extent cx="6545580" cy="1013460"/>
                  <wp:effectExtent l="0" t="0" r="26670" b="15240"/>
                  <wp:wrapNone/>
                  <wp:docPr id="37" name="组合 37"/>
                  <wp:cNvGraphicFramePr/>
                  <a:graphic xmlns:a="http://schemas.openxmlformats.org/drawingml/2006/main">
                    <a:graphicData uri="http://schemas.microsoft.com/office/word/2010/wordprocessingGroup">
                      <wpg:wgp>
                        <wpg:cNvGrpSpPr/>
                        <wpg:grpSpPr>
                          <a:xfrm>
                            <a:off x="0" y="0"/>
                            <a:ext cx="6545580" cy="1013460"/>
                            <a:chOff x="0" y="0"/>
                            <a:chExt cx="6545580" cy="1013460"/>
                          </a:xfrm>
                        </wpg:grpSpPr>
                        <wps:wsp>
                          <wps:cNvPr id="25" name="矩形: 圆角 25"/>
                          <wps:cNvSpPr/>
                          <wps:spPr>
                            <a:xfrm>
                              <a:off x="0" y="0"/>
                              <a:ext cx="6545580" cy="1013460"/>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 name="椭圆 26"/>
                          <wps:cNvSpPr/>
                          <wps:spPr>
                            <a:xfrm>
                              <a:off x="304800" y="23622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子类1</w:t>
                                </w: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7" name="椭圆 27"/>
                          <wps:cNvSpPr/>
                          <wps:spPr>
                            <a:xfrm>
                              <a:off x="1638300" y="22860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子类1</w:t>
                                </w:r>
                                <w: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椭圆 28"/>
                          <wps:cNvSpPr/>
                          <wps:spPr>
                            <a:xfrm>
                              <a:off x="2842260" y="220980"/>
                              <a:ext cx="91440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子类1</w:t>
                                </w:r>
                                <w: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椭圆 29"/>
                          <wps:cNvSpPr/>
                          <wps:spPr>
                            <a:xfrm>
                              <a:off x="5234940" y="175260"/>
                              <a:ext cx="115062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其他未知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 name="椭圆 30"/>
                          <wps:cNvSpPr/>
                          <wps:spPr>
                            <a:xfrm>
                              <a:off x="4061460" y="35814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椭圆 31"/>
                          <wps:cNvSpPr/>
                          <wps:spPr>
                            <a:xfrm>
                              <a:off x="4297680" y="36576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 name="椭圆 32"/>
                          <wps:cNvSpPr/>
                          <wps:spPr>
                            <a:xfrm>
                              <a:off x="4610100" y="365760"/>
                              <a:ext cx="60960" cy="9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2.8pt;margin-top:19.4pt;height:79.8pt;width:515.4pt;z-index:251659264;mso-width-relative:page;mso-height-relative:page;" coordsize="6545580,1013460" o:gfxdata="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">
                  <o:lock v:ext="edit" aspectratio="f"/>
                  <v:roundrect id="矩形: 圆角 25" o:spid="_x0000_s1026" o:spt="2" style="position:absolute;left:0;top:0;height:1013460;width:6545580;v-text-anchor:middle;" fillcolor="#FFFFFF [3201]" filled="t" stroked="t" coordsize="21600,21600" arcsize="0.166666666666667" o:gfxdata="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dOdoHvAAAANsAAAAPAAAAAAAAAAEAIAAAADgAAABkcnMvZG93bnJldi54&#10;bWxQSwECFAAUAAAACACHTuJAMy8FnjsAAAA5AAAAEAAAAAAAAAABACAAAAAhAQAAZHJzL3NoYXBl&#10;eG1sLnhtbFBLBQYAAAAABgAGAFsBAADLAwAAAAA=&#10;">
                    <v:fill on="t" focussize="0,0"/>
                    <v:stroke weight="1pt" color="#70AD47 [3209]" miterlimit="8" joinstyle="miter"/>
                    <v:imagedata o:title=""/>
                    <o:lock v:ext="edit" aspectratio="f"/>
                    <v:textbox>
                      <w:txbxContent>
                        <w:p>
                          <w:pPr>
                            <w:jc w:val="center"/>
                          </w:pPr>
                        </w:p>
                      </w:txbxContent>
                    </v:textbox>
                  </v:roundrect>
                  <v:shape id="_x0000_s1026" o:spid="_x0000_s1026" o:spt="3" type="#_x0000_t3" style="position:absolute;left:304800;top:236220;height:563880;width:914400;v-text-anchor:middle;" fillcolor="#4472C4 [3204]" filled="t" stroked="t" coordsize="21600,21600" o:gfxdata="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iNB4L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子类1</w:t>
                          </w:r>
                          <w:r>
                            <w:t>1</w:t>
                          </w:r>
                        </w:p>
                      </w:txbxContent>
                    </v:textbox>
                  </v:shape>
                  <v:shape id="_x0000_s1026" o:spid="_x0000_s1026" o:spt="3" type="#_x0000_t3" style="position:absolute;left:1638300;top:228600;height:563880;width:914400;v-text-anchor:middle;" fillcolor="#4472C4 [3204]" filled="t" stroked="t" coordsize="21600,21600" o:gfxdata="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NeLuQ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子类1</w:t>
                          </w:r>
                          <w:r>
                            <w:t>2</w:t>
                          </w:r>
                        </w:p>
                      </w:txbxContent>
                    </v:textbox>
                  </v:shape>
                  <v:shape id="_x0000_s1026" o:spid="_x0000_s1026" o:spt="3" type="#_x0000_t3" style="position:absolute;left:2842260;top:220980;height:563880;width:914400;v-text-anchor:middle;" fillcolor="#4472C4 [3204]" filled="t" stroked="t" coordsize="21600,21600" o:gfxdata="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&#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HznL+K4AAAA2wAAAA8AAAAAAAAAAQAgAAAAOAAAAGRycy9kb3ducmV2LnhtbFBL&#10;AQIUABQAAAAIAIdO4kAzLwWeOwAAADkAAAAQAAAAAAAAAAEAIAAAAB0BAABkcnMvc2hhcGV4bWwu&#10;eG1sUEsFBgAAAAAGAAYAWwEAAMcDAAAAAA==&#10;">
                    <v:fill on="t" focussize="0,0"/>
                    <v:stroke weight="1pt" color="#2F528F [3204]" miterlimit="8" joinstyle="miter"/>
                    <v:imagedata o:title=""/>
                    <o:lock v:ext="edit" aspectratio="f"/>
                    <v:textbox>
                      <w:txbxContent>
                        <w:p>
                          <w:pPr>
                            <w:jc w:val="center"/>
                          </w:pPr>
                          <w:r>
                            <w:rPr>
                              <w:rFonts w:hint="eastAsia"/>
                            </w:rPr>
                            <w:t>子类1</w:t>
                          </w:r>
                          <w:r>
                            <w:t>3</w:t>
                          </w:r>
                        </w:p>
                      </w:txbxContent>
                    </v:textbox>
                  </v:shape>
                  <v:shape id="_x0000_s1026" o:spid="_x0000_s1026" o:spt="3" type="#_x0000_t3" style="position:absolute;left:5234940;top:175260;height:563880;width:1150620;v-text-anchor:middle;" fillcolor="#4472C4 [3204]" filled="t" stroked="t" coordsize="21600,21600" o:gfxdata="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Tq4p5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w:txbxContent>
                        <w:p>
                          <w:pPr>
                            <w:jc w:val="center"/>
                          </w:pPr>
                          <w:r>
                            <w:rPr>
                              <w:rFonts w:hint="eastAsia"/>
                            </w:rPr>
                            <w:t>其他未知</w:t>
                          </w:r>
                        </w:p>
                      </w:txbxContent>
                    </v:textbox>
                  </v:shape>
                  <v:shape id="_x0000_s1026" o:spid="_x0000_s1026" o:spt="3" type="#_x0000_t3" style="position:absolute;left:4061460;top:358140;height:98425;width:60960;v-text-anchor:middle;" fillcolor="#4472C4 [3204]" filled="t" stroked="t" coordsize="21600,21600" o:gfxdata="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HSLU5uQAAANsAAAAPAAAAAAAAAAEAIAAAADgAAABkcnMvZG93bnJldi54bWxQ&#10;SwECFAAUAAAACACHTuJAMy8FnjsAAAA5AAAAEAAAAAAAAAABACAAAAAeAQAAZHJzL3NoYXBleG1s&#10;LnhtbFBLBQYAAAAABgAGAFsBAADIAwAAAAA=&#10;">
                    <v:fill on="t" focussize="0,0"/>
                    <v:stroke weight="1pt" color="#2F528F [3204]" miterlimit="8" joinstyle="miter"/>
                    <v:imagedata o:title=""/>
                    <o:lock v:ext="edit" aspectratio="f"/>
                  </v:shape>
                  <v:shape id="_x0000_s1026" o:spid="_x0000_s1026" o:spt="3" type="#_x0000_t3" style="position:absolute;left:4297680;top:365760;height:98425;width:60960;v-text-anchor:middle;" fillcolor="#4472C4 [3204]" filled="t" stroked="t" coordsize="21600,21600" o:gfxdata="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oBBCi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shape>
                  <v:shape id="_x0000_s1026" o:spid="_x0000_s1026" o:spt="3" type="#_x0000_t3" style="position:absolute;left:4610100;top:365760;height:98425;width:60960;v-text-anchor:middle;" fillcolor="#4472C4 [3204]" filled="t" stroked="t" coordsize="21600,21600" o:gfxdata="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Y1o7V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shape>
                </v:group>
              </w:pict>
            </mc:Fallback>
          </mc:AlternateContent>
        </w:r>
      </w:del>
      <w:del w:id="1817" w:author="$$$" w:date="2022-02-10T16:10:37Z">
        <w:r>
          <w:rPr/>
          <mc:AlternateContent>
            <mc:Choice Requires="wps">
              <w:drawing>
                <wp:anchor distT="0" distB="0" distL="114300" distR="114300" simplePos="0" relativeHeight="251660288" behindDoc="0" locked="0" layoutInCell="1" allowOverlap="1">
                  <wp:simplePos x="0" y="0"/>
                  <wp:positionH relativeFrom="margin">
                    <wp:posOffset>1115060</wp:posOffset>
                  </wp:positionH>
                  <wp:positionV relativeFrom="paragraph">
                    <wp:posOffset>314960</wp:posOffset>
                  </wp:positionV>
                  <wp:extent cx="830580" cy="3200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830580" cy="320040"/>
                          </a:xfrm>
                          <a:prstGeom prst="rect">
                            <a:avLst/>
                          </a:prstGeom>
                          <a:noFill/>
                          <a:ln w="6350">
                            <a:noFill/>
                          </a:ln>
                        </wps:spPr>
                        <wps:txbx>
                          <w:txbxContent>
                            <w:p>
                              <w:pPr>
                                <w:jc w:val="center"/>
                                <w:rPr>
                                  <w:color w:val="FF0000"/>
                                </w:rPr>
                              </w:pPr>
                              <w:r>
                                <w:rPr>
                                  <w:rFonts w:hint="eastAsia"/>
                                  <w:color w:val="FF0000"/>
                                </w:rPr>
                                <w:t>大类1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8pt;margin-top:24.8pt;height:25.2pt;width:65.4pt;mso-position-horizontal-relative:margin;z-index:251660288;mso-width-relative:page;mso-height-relative:page;" filled="f" stroked="f" coordsize="21600,21600" o:gfxdata="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ALqXPj2gAAAAoB&#10;AAAPAAAAAAAAAAEAIAAAADgAAABkcnMvZG93bnJldi54bWxQSwECFAAUAAAACACHTuJAaaMQkjwC&#10;AABnBAAADgAAAAAAAAABACAAAAA/AQAAZHJzL2Uyb0RvYy54bWxQSwUGAAAAAAYABgBZAQAA7QUA&#10;AAAA&#10;">
                  <v:fill on="f" focussize="0,0"/>
                  <v:stroke on="f" weight="0.5pt"/>
                  <v:imagedata o:title=""/>
                  <o:lock v:ext="edit" aspectratio="f"/>
                  <v:textbox>
                    <w:txbxContent>
                      <w:p>
                        <w:pPr>
                          <w:jc w:val="center"/>
                          <w:rPr>
                            <w:color w:val="FF0000"/>
                          </w:rPr>
                        </w:pPr>
                        <w:r>
                          <w:rPr>
                            <w:rFonts w:hint="eastAsia"/>
                            <w:color w:val="FF0000"/>
                          </w:rPr>
                          <w:t>大类1</w:t>
                        </w:r>
                      </w:p>
                    </w:txbxContent>
                  </v:textbox>
                </v:shape>
              </w:pict>
            </mc:Fallback>
          </mc:AlternateContent>
        </w:r>
      </w:del>
      <w:del w:id="1819" w:author="$$$" w:date="2022-02-10T16:10:37Z">
        <w:r>
          <w:rPr/>
          <w:br w:type="page"/>
        </w:r>
      </w:del>
    </w:p>
    <w:p>
      <w:pPr>
        <w:widowControl/>
        <w:jc w:val="left"/>
        <w:rPr>
          <w:del w:id="1820" w:author="$$$" w:date="2022-02-10T16:10:37Z"/>
        </w:rPr>
      </w:pPr>
      <w:del w:id="1821" w:author="$$$" w:date="2022-02-10T16:10:37Z">
        <w:r>
          <w:rPr>
            <w:rFonts w:hint="eastAsia"/>
          </w:rPr>
          <w:delText>标图时,按照顺序排除,如果发现图像属于第一大类中的某一小类,就按照图像中出现的特征物对应的场景标,否则,再归为第二大类,以此类推,直至第三大类.标图期间,如发现三大类别均不是,可以将对应样本挑出来,聚合到一起,可供下续迭代更新需要清洗数据集时重新分析,并调整标图规则.</w:delText>
        </w:r>
      </w:del>
    </w:p>
    <w:p>
      <w:pPr>
        <w:widowControl/>
        <w:jc w:val="left"/>
        <w:rPr>
          <w:del w:id="1822" w:author="$$$" w:date="2022-02-10T16:10:37Z"/>
        </w:rPr>
      </w:pPr>
      <w:del w:id="1823" w:author="$$$" w:date="2022-02-10T16:10:37Z">
        <w:r>
          <w:rPr>
            <w:rFonts w:hint="eastAsia"/>
          </w:rPr>
          <w:delText>1大类(清晰且特征明显</w:delText>
        </w:r>
      </w:del>
      <w:del w:id="1824" w:author="$$$" w:date="2022-02-10T16:10:37Z">
        <w:r>
          <w:rPr/>
          <w:delText>)</w:delText>
        </w:r>
      </w:del>
      <w:del w:id="1825" w:author="$$$" w:date="2022-02-10T16:10:37Z">
        <w:r>
          <w:rPr>
            <w:rFonts w:hint="eastAsia"/>
          </w:rPr>
          <w:delText>:</w:delText>
        </w:r>
      </w:del>
    </w:p>
    <w:p>
      <w:pPr>
        <w:ind w:firstLine="0"/>
        <w:jc w:val="left"/>
        <w:rPr>
          <w:del w:id="1827" w:author="$$$" w:date="2022-02-10T16:10:37Z"/>
          <w:color w:val="FF0000"/>
        </w:rPr>
        <w:pPrChange w:id="1826" w:author="$$$" w:date="2022-02-10T16:36:39Z">
          <w:pPr>
            <w:ind w:firstLine="420"/>
            <w:jc w:val="left"/>
          </w:pPr>
        </w:pPrChange>
      </w:pPr>
      <w:del w:id="1828" w:author="$$$" w:date="2022-02-10T16:10:37Z">
        <w:r>
          <w:rPr>
            <w:rFonts w:hint="eastAsia"/>
          </w:rPr>
          <w:delText>1</w:delText>
        </w:r>
      </w:del>
      <w:del w:id="1829" w:author="$$$" w:date="2022-02-10T16:10:37Z">
        <w:r>
          <w:rPr/>
          <w:delText>.1</w:delText>
        </w:r>
      </w:del>
      <w:del w:id="1830" w:author="$$$" w:date="2022-02-10T16:10:37Z">
        <w:r>
          <w:rPr>
            <w:rFonts w:hint="eastAsia"/>
          </w:rPr>
          <w:delText>小类:卧室</w:delText>
        </w:r>
      </w:del>
      <w:del w:id="1831" w:author="$$$" w:date="2022-02-10T16:10:37Z">
        <w:r>
          <w:rPr>
            <w:rFonts w:hint="eastAsia"/>
            <w:color w:val="FF0000"/>
          </w:rPr>
          <w:delText>L</w:delText>
        </w:r>
      </w:del>
      <w:del w:id="1832" w:author="$$$" w:date="2022-02-10T16:10:37Z">
        <w:r>
          <w:rPr>
            <w:color w:val="FF0000"/>
          </w:rPr>
          <w:delText>ABEL: bedroom</w:delText>
        </w:r>
      </w:del>
    </w:p>
    <w:p>
      <w:pPr>
        <w:ind w:firstLine="0"/>
        <w:jc w:val="left"/>
        <w:rPr>
          <w:del w:id="1834" w:author="$$$" w:date="2022-02-10T16:10:37Z"/>
        </w:rPr>
        <w:pPrChange w:id="1833" w:author="$$$" w:date="2022-02-10T16:36:39Z">
          <w:pPr>
            <w:ind w:firstLine="420"/>
            <w:jc w:val="left"/>
          </w:pPr>
        </w:pPrChange>
      </w:pPr>
      <w:del w:id="1835" w:author="$$$" w:date="2022-02-10T16:10:37Z">
        <w:r>
          <w:rPr>
            <w:rFonts w:hint="eastAsia"/>
          </w:rPr>
          <w:delText>(凡出现床\妆台</w:delText>
        </w:r>
      </w:del>
      <w:ins w:id="1836" w:author="Administrator" w:date="2022-01-19T16:44:00Z">
        <w:del w:id="1837" w:author="$$$" w:date="2022-02-10T16:10:37Z">
          <w:r>
            <w:rPr>
              <w:rFonts w:hint="eastAsia"/>
            </w:rPr>
            <w:delText>\衣柜</w:delText>
          </w:r>
        </w:del>
      </w:ins>
      <w:del w:id="1838" w:author="$$$" w:date="2022-02-10T16:10:37Z">
        <w:r>
          <w:rPr>
            <w:rFonts w:hint="eastAsia"/>
          </w:rPr>
          <w:delText>\各种挂衣架等人眼一看就能识别出是卧室场景的图片</w:delText>
        </w:r>
      </w:del>
      <w:del w:id="1839" w:author="$$$" w:date="2022-02-10T16:10:37Z">
        <w:r>
          <w:rPr/>
          <w:delText>)</w:delText>
        </w:r>
      </w:del>
    </w:p>
    <w:p>
      <w:pPr>
        <w:ind w:left="0"/>
        <w:jc w:val="left"/>
        <w:rPr>
          <w:del w:id="1841" w:author="$$$" w:date="2022-02-10T16:10:37Z"/>
          <w:color w:val="FF0000"/>
        </w:rPr>
        <w:pPrChange w:id="1840" w:author="$$$" w:date="2022-02-10T16:36:39Z">
          <w:pPr>
            <w:ind w:left="420"/>
            <w:jc w:val="left"/>
          </w:pPr>
        </w:pPrChange>
      </w:pPr>
      <w:del w:id="1842" w:author="$$$" w:date="2022-02-10T16:10:37Z">
        <w:r>
          <w:rPr>
            <w:rFonts w:hint="eastAsia"/>
          </w:rPr>
          <w:delText>1</w:delText>
        </w:r>
      </w:del>
      <w:del w:id="1843" w:author="$$$" w:date="2022-02-10T16:10:37Z">
        <w:r>
          <w:rPr/>
          <w:delText>.2</w:delText>
        </w:r>
      </w:del>
      <w:del w:id="1844" w:author="$$$" w:date="2022-02-10T16:10:37Z">
        <w:r>
          <w:rPr>
            <w:rFonts w:hint="eastAsia"/>
          </w:rPr>
          <w:delText>小类:洗手间</w:delText>
        </w:r>
      </w:del>
      <w:del w:id="1845" w:author="$$$" w:date="2022-02-10T16:10:37Z">
        <w:r>
          <w:rPr>
            <w:rFonts w:hint="eastAsia"/>
            <w:color w:val="FF0000"/>
          </w:rPr>
          <w:delText>L</w:delText>
        </w:r>
      </w:del>
      <w:del w:id="1846" w:author="$$$" w:date="2022-02-10T16:10:37Z">
        <w:r>
          <w:rPr>
            <w:color w:val="FF0000"/>
          </w:rPr>
          <w:delText>ABEL:</w:delText>
        </w:r>
      </w:del>
      <w:del w:id="1847" w:author="$$$" w:date="2022-02-10T16:10:37Z">
        <w:r>
          <w:rPr/>
          <w:delText xml:space="preserve"> </w:delText>
        </w:r>
      </w:del>
      <w:del w:id="1848" w:author="$$$" w:date="2022-02-10T16:10:37Z">
        <w:r>
          <w:rPr>
            <w:color w:val="FF0000"/>
          </w:rPr>
          <w:delText>toilet</w:delText>
        </w:r>
      </w:del>
    </w:p>
    <w:p>
      <w:pPr>
        <w:ind w:firstLine="0"/>
        <w:jc w:val="left"/>
        <w:rPr>
          <w:del w:id="1850" w:author="$$$" w:date="2022-02-10T16:10:37Z"/>
        </w:rPr>
        <w:pPrChange w:id="1849" w:author="$$$" w:date="2022-02-10T16:36:39Z">
          <w:pPr>
            <w:ind w:firstLine="420"/>
            <w:jc w:val="left"/>
          </w:pPr>
        </w:pPrChange>
      </w:pPr>
      <w:del w:id="1851" w:author="$$$" w:date="2022-02-10T16:10:37Z">
        <w:r>
          <w:rPr>
            <w:rFonts w:hint="eastAsia"/>
          </w:rPr>
          <w:delText>(凡出现马桶\马桶刷\</w:delText>
        </w:r>
      </w:del>
      <w:ins w:id="1852" w:author="Administrator" w:date="2022-01-19T16:37:00Z">
        <w:del w:id="1853" w:author="$$$" w:date="2022-02-10T16:10:37Z">
          <w:r>
            <w:rPr>
              <w:rFonts w:hint="eastAsia"/>
            </w:rPr>
            <w:delText xml:space="preserve">蹲便池 </w:delText>
          </w:r>
        </w:del>
      </w:ins>
      <w:del w:id="1854" w:author="$$$" w:date="2022-02-10T16:10:37Z">
        <w:r>
          <w:rPr>
            <w:rFonts w:hint="eastAsia"/>
          </w:rPr>
          <w:delText>洁厕剂\洗漱台\洗衣机等人眼一看就能识别出是洗手间场景的图片</w:delText>
        </w:r>
      </w:del>
      <w:del w:id="1855" w:author="$$$" w:date="2022-02-10T16:10:37Z">
        <w:r>
          <w:rPr/>
          <w:delText>)</w:delText>
        </w:r>
      </w:del>
    </w:p>
    <w:p>
      <w:pPr>
        <w:widowControl/>
        <w:ind w:firstLine="0"/>
        <w:jc w:val="left"/>
        <w:rPr>
          <w:del w:id="1857" w:author="$$$" w:date="2022-02-10T16:10:37Z"/>
          <w:color w:val="FF0000"/>
        </w:rPr>
        <w:pPrChange w:id="1856" w:author="$$$" w:date="2022-02-10T16:36:39Z">
          <w:pPr>
            <w:widowControl/>
            <w:ind w:firstLine="420"/>
            <w:jc w:val="left"/>
          </w:pPr>
        </w:pPrChange>
      </w:pPr>
      <w:del w:id="1858" w:author="$$$" w:date="2022-02-10T16:10:37Z">
        <w:r>
          <w:rPr>
            <w:rFonts w:hint="eastAsia"/>
          </w:rPr>
          <w:delText>1</w:delText>
        </w:r>
      </w:del>
      <w:del w:id="1859" w:author="$$$" w:date="2022-02-10T16:10:37Z">
        <w:r>
          <w:rPr/>
          <w:delText>.3</w:delText>
        </w:r>
      </w:del>
      <w:del w:id="1860" w:author="$$$" w:date="2022-02-10T16:10:37Z">
        <w:r>
          <w:rPr>
            <w:rFonts w:hint="eastAsia"/>
          </w:rPr>
          <w:delText>小类:餐厅</w:delText>
        </w:r>
      </w:del>
      <w:del w:id="1861" w:author="$$$" w:date="2022-02-10T16:10:37Z">
        <w:r>
          <w:rPr>
            <w:rFonts w:hint="eastAsia"/>
            <w:color w:val="FF0000"/>
          </w:rPr>
          <w:delText>L</w:delText>
        </w:r>
      </w:del>
      <w:del w:id="1862" w:author="$$$" w:date="2022-02-10T16:10:37Z">
        <w:r>
          <w:rPr>
            <w:color w:val="FF0000"/>
          </w:rPr>
          <w:delText>ABEL:</w:delText>
        </w:r>
      </w:del>
      <w:del w:id="1863" w:author="$$$" w:date="2022-02-10T16:10:37Z">
        <w:r>
          <w:rPr/>
          <w:delText xml:space="preserve"> </w:delText>
        </w:r>
      </w:del>
      <w:del w:id="1864" w:author="$$$" w:date="2022-02-10T16:10:37Z">
        <w:r>
          <w:rPr>
            <w:color w:val="FF0000"/>
          </w:rPr>
          <w:delText>diningroom</w:delText>
        </w:r>
      </w:del>
    </w:p>
    <w:p>
      <w:pPr>
        <w:ind w:firstLine="0"/>
        <w:jc w:val="left"/>
        <w:rPr>
          <w:del w:id="1866" w:author="$$$" w:date="2022-02-10T16:10:37Z"/>
        </w:rPr>
        <w:pPrChange w:id="1865" w:author="$$$" w:date="2022-02-10T16:36:39Z">
          <w:pPr>
            <w:ind w:firstLine="420"/>
            <w:jc w:val="left"/>
          </w:pPr>
        </w:pPrChange>
      </w:pPr>
      <w:del w:id="1867" w:author="$$$" w:date="2022-02-10T16:10:37Z">
        <w:r>
          <w:rPr>
            <w:rFonts w:hint="eastAsia"/>
          </w:rPr>
          <w:delText>(凡出现餐桌\餐椅等人眼一看就能识别出是餐厅场景的图片</w:delText>
        </w:r>
      </w:del>
      <w:del w:id="1868" w:author="$$$" w:date="2022-02-10T16:10:37Z">
        <w:r>
          <w:rPr/>
          <w:delText>)</w:delText>
        </w:r>
      </w:del>
    </w:p>
    <w:p>
      <w:pPr>
        <w:ind w:firstLine="0"/>
        <w:jc w:val="left"/>
        <w:rPr>
          <w:del w:id="1870" w:author="$$$" w:date="2022-02-10T16:10:37Z"/>
          <w:color w:val="FF0000"/>
        </w:rPr>
        <w:pPrChange w:id="1869" w:author="$$$" w:date="2022-02-10T16:36:39Z">
          <w:pPr>
            <w:ind w:firstLine="420"/>
            <w:jc w:val="left"/>
          </w:pPr>
        </w:pPrChange>
      </w:pPr>
      <w:del w:id="1871" w:author="$$$" w:date="2022-02-10T16:10:37Z">
        <w:r>
          <w:rPr>
            <w:rFonts w:hint="eastAsia"/>
          </w:rPr>
          <w:delText>1</w:delText>
        </w:r>
      </w:del>
      <w:del w:id="1872" w:author="$$$" w:date="2022-02-10T16:10:37Z">
        <w:r>
          <w:rPr/>
          <w:delText>.4</w:delText>
        </w:r>
      </w:del>
      <w:del w:id="1873" w:author="$$$" w:date="2022-02-10T16:10:37Z">
        <w:r>
          <w:rPr>
            <w:rFonts w:hint="eastAsia"/>
          </w:rPr>
          <w:delText>小类:厨房</w:delText>
        </w:r>
      </w:del>
      <w:del w:id="1874" w:author="$$$" w:date="2022-02-10T16:10:37Z">
        <w:r>
          <w:rPr>
            <w:rFonts w:hint="eastAsia"/>
            <w:color w:val="FF0000"/>
          </w:rPr>
          <w:delText>L</w:delText>
        </w:r>
      </w:del>
      <w:del w:id="1875" w:author="$$$" w:date="2022-02-10T16:10:37Z">
        <w:r>
          <w:rPr>
            <w:color w:val="FF0000"/>
          </w:rPr>
          <w:delText>ABEL:</w:delText>
        </w:r>
      </w:del>
      <w:del w:id="1876" w:author="$$$" w:date="2022-02-10T16:10:37Z">
        <w:r>
          <w:rPr/>
          <w:delText xml:space="preserve"> </w:delText>
        </w:r>
      </w:del>
      <w:del w:id="1877" w:author="$$$" w:date="2022-02-10T16:10:37Z">
        <w:r>
          <w:rPr>
            <w:color w:val="FF0000"/>
          </w:rPr>
          <w:delText>kitchen</w:delText>
        </w:r>
      </w:del>
    </w:p>
    <w:p>
      <w:pPr>
        <w:ind w:firstLine="0"/>
        <w:jc w:val="left"/>
        <w:rPr>
          <w:del w:id="1879" w:author="$$$" w:date="2022-02-10T16:10:37Z"/>
        </w:rPr>
        <w:pPrChange w:id="1878" w:author="$$$" w:date="2022-02-10T16:36:39Z">
          <w:pPr>
            <w:ind w:firstLine="420"/>
            <w:jc w:val="left"/>
          </w:pPr>
        </w:pPrChange>
      </w:pPr>
      <w:del w:id="1880" w:author="$$$" w:date="2022-02-10T16:10:37Z">
        <w:r>
          <w:rPr>
            <w:rFonts w:hint="eastAsia"/>
          </w:rPr>
          <w:delText>(凡出现煤气炉\灶台等人眼一看就能识别出是厨房场景的图片</w:delText>
        </w:r>
      </w:del>
      <w:del w:id="1881" w:author="$$$" w:date="2022-02-10T16:10:37Z">
        <w:r>
          <w:rPr/>
          <w:delText>)</w:delText>
        </w:r>
      </w:del>
    </w:p>
    <w:p>
      <w:pPr>
        <w:ind w:firstLine="0"/>
        <w:jc w:val="left"/>
        <w:rPr>
          <w:del w:id="1883" w:author="$$$" w:date="2022-02-10T16:10:37Z"/>
          <w:color w:val="FF0000"/>
        </w:rPr>
        <w:pPrChange w:id="1882" w:author="$$$" w:date="2022-02-10T16:36:39Z">
          <w:pPr>
            <w:ind w:firstLine="420"/>
            <w:jc w:val="left"/>
          </w:pPr>
        </w:pPrChange>
      </w:pPr>
      <w:del w:id="1884" w:author="$$$" w:date="2022-02-10T16:10:37Z">
        <w:r>
          <w:rPr>
            <w:rFonts w:hint="eastAsia"/>
          </w:rPr>
          <w:delText>1.</w:delText>
        </w:r>
      </w:del>
      <w:del w:id="1885" w:author="$$$" w:date="2022-02-10T16:10:37Z">
        <w:r>
          <w:rPr/>
          <w:delText>5</w:delText>
        </w:r>
      </w:del>
      <w:ins w:id="1886" w:author="Administrator" w:date="2022-01-19T16:39:00Z">
        <w:del w:id="1887" w:author="$$$" w:date="2022-02-10T16:10:37Z">
          <w:r>
            <w:rPr/>
            <w:delText>4</w:delText>
          </w:r>
        </w:del>
      </w:ins>
      <w:del w:id="1888" w:author="$$$" w:date="2022-02-10T16:10:37Z">
        <w:r>
          <w:rPr>
            <w:rFonts w:hint="eastAsia"/>
          </w:rPr>
          <w:delText>小类:客厅</w:delText>
        </w:r>
      </w:del>
      <w:del w:id="1889" w:author="$$$" w:date="2022-02-10T16:10:37Z">
        <w:r>
          <w:rPr>
            <w:rFonts w:hint="eastAsia"/>
            <w:color w:val="FF0000"/>
          </w:rPr>
          <w:delText>L</w:delText>
        </w:r>
      </w:del>
      <w:del w:id="1890" w:author="$$$" w:date="2022-02-10T16:10:37Z">
        <w:r>
          <w:rPr>
            <w:color w:val="FF0000"/>
          </w:rPr>
          <w:delText>ABEL:</w:delText>
        </w:r>
      </w:del>
      <w:del w:id="1891" w:author="$$$" w:date="2022-02-10T16:10:37Z">
        <w:r>
          <w:rPr/>
          <w:delText xml:space="preserve"> </w:delText>
        </w:r>
      </w:del>
      <w:del w:id="1892" w:author="$$$" w:date="2022-02-10T16:10:37Z">
        <w:r>
          <w:rPr>
            <w:color w:val="FF0000"/>
          </w:rPr>
          <w:delText>drawingroom</w:delText>
        </w:r>
      </w:del>
    </w:p>
    <w:p>
      <w:pPr>
        <w:ind w:firstLine="0"/>
        <w:jc w:val="left"/>
        <w:rPr>
          <w:del w:id="1894" w:author="$$$" w:date="2022-02-10T16:10:37Z"/>
        </w:rPr>
        <w:pPrChange w:id="1893" w:author="$$$" w:date="2022-02-10T16:36:39Z">
          <w:pPr>
            <w:ind w:firstLine="420"/>
            <w:jc w:val="left"/>
          </w:pPr>
        </w:pPrChange>
      </w:pPr>
      <w:del w:id="1895" w:author="$$$" w:date="2022-02-10T16:10:37Z">
        <w:r>
          <w:rPr>
            <w:rFonts w:hint="eastAsia"/>
          </w:rPr>
          <w:delText>(凡出现沙发\电视</w:delText>
        </w:r>
      </w:del>
      <w:ins w:id="1896" w:author="Administrator" w:date="2022-01-19T16:38:00Z">
        <w:del w:id="1897" w:author="$$$" w:date="2022-02-10T16:10:37Z">
          <w:r>
            <w:rPr>
              <w:rFonts w:hint="eastAsia"/>
            </w:rPr>
            <w:delText>\</w:delText>
          </w:r>
        </w:del>
      </w:ins>
      <w:ins w:id="1898" w:author="Administrator" w:date="2022-01-19T16:38:00Z">
        <w:del w:id="1899" w:author="$$$" w:date="2022-02-10T16:10:37Z">
          <w:r>
            <w:rPr/>
            <w:delText>茶几</w:delText>
          </w:r>
        </w:del>
      </w:ins>
      <w:ins w:id="1900" w:author="Administrator" w:date="2022-01-19T16:39:00Z">
        <w:del w:id="1901" w:author="$$$" w:date="2022-02-10T16:10:37Z">
          <w:r>
            <w:rPr>
              <w:rFonts w:hint="eastAsia"/>
            </w:rPr>
            <w:delText>\电视桌</w:delText>
          </w:r>
        </w:del>
      </w:ins>
      <w:del w:id="1902" w:author="$$$" w:date="2022-02-10T16:10:37Z">
        <w:r>
          <w:rPr>
            <w:rFonts w:hint="eastAsia"/>
          </w:rPr>
          <w:delText>等人眼一看就能识别出是客厅场景的图片</w:delText>
        </w:r>
      </w:del>
      <w:del w:id="1903" w:author="$$$" w:date="2022-02-10T16:10:37Z">
        <w:r>
          <w:rPr/>
          <w:delText>)</w:delText>
        </w:r>
      </w:del>
    </w:p>
    <w:p>
      <w:pPr>
        <w:ind w:firstLine="0"/>
        <w:jc w:val="left"/>
        <w:rPr>
          <w:del w:id="1905" w:author="$$$" w:date="2022-02-10T16:10:37Z"/>
          <w:color w:val="FF0000"/>
        </w:rPr>
        <w:pPrChange w:id="1904" w:author="$$$" w:date="2022-02-10T16:36:39Z">
          <w:pPr>
            <w:ind w:firstLine="420"/>
            <w:jc w:val="left"/>
          </w:pPr>
        </w:pPrChange>
      </w:pPr>
      <w:del w:id="1906" w:author="$$$" w:date="2022-02-10T16:10:37Z">
        <w:r>
          <w:rPr>
            <w:rFonts w:hint="eastAsia"/>
          </w:rPr>
          <w:delText>1</w:delText>
        </w:r>
      </w:del>
      <w:del w:id="1907" w:author="$$$" w:date="2022-02-10T16:10:37Z">
        <w:r>
          <w:rPr/>
          <w:delText>.6</w:delText>
        </w:r>
      </w:del>
      <w:del w:id="1908" w:author="$$$" w:date="2022-02-10T16:10:37Z">
        <w:r>
          <w:rPr>
            <w:rFonts w:hint="eastAsia"/>
          </w:rPr>
          <w:delText>小类:阳台</w:delText>
        </w:r>
      </w:del>
      <w:del w:id="1909" w:author="$$$" w:date="2022-02-10T16:10:37Z">
        <w:r>
          <w:rPr>
            <w:rFonts w:hint="eastAsia"/>
            <w:color w:val="FF0000"/>
          </w:rPr>
          <w:delText>L</w:delText>
        </w:r>
      </w:del>
      <w:del w:id="1910" w:author="$$$" w:date="2022-02-10T16:10:37Z">
        <w:r>
          <w:rPr>
            <w:color w:val="FF0000"/>
          </w:rPr>
          <w:delText>ABEL:</w:delText>
        </w:r>
      </w:del>
      <w:del w:id="1911" w:author="$$$" w:date="2022-02-10T16:10:37Z">
        <w:r>
          <w:rPr/>
          <w:delText xml:space="preserve"> </w:delText>
        </w:r>
      </w:del>
      <w:del w:id="1912" w:author="$$$" w:date="2022-02-10T16:10:37Z">
        <w:r>
          <w:rPr>
            <w:color w:val="FF0000"/>
          </w:rPr>
          <w:delText>balcony</w:delText>
        </w:r>
      </w:del>
    </w:p>
    <w:p>
      <w:pPr>
        <w:ind w:firstLine="0"/>
        <w:jc w:val="left"/>
        <w:rPr>
          <w:del w:id="1914" w:author="$$$" w:date="2022-02-10T16:10:37Z"/>
        </w:rPr>
        <w:pPrChange w:id="1913" w:author="$$$" w:date="2022-02-10T16:36:39Z">
          <w:pPr>
            <w:ind w:firstLine="420"/>
            <w:jc w:val="left"/>
          </w:pPr>
        </w:pPrChange>
      </w:pPr>
      <w:del w:id="1915" w:author="$$$" w:date="2022-02-10T16:10:37Z">
        <w:r>
          <w:rPr>
            <w:rFonts w:hint="eastAsia"/>
          </w:rPr>
          <w:delText>(凡出现阳台防护栏\植物花草\落地窗等人眼一看就能识别出是阳台场景的图片</w:delText>
        </w:r>
      </w:del>
      <w:del w:id="1916" w:author="$$$" w:date="2022-02-10T16:10:37Z">
        <w:r>
          <w:rPr/>
          <w:delText>)</w:delText>
        </w:r>
      </w:del>
    </w:p>
    <w:p>
      <w:pPr>
        <w:ind w:firstLine="0"/>
        <w:jc w:val="left"/>
        <w:rPr>
          <w:del w:id="1918" w:author="$$$" w:date="2022-02-10T16:10:37Z"/>
          <w:color w:val="FF0000"/>
        </w:rPr>
        <w:pPrChange w:id="1917" w:author="$$$" w:date="2022-02-10T16:36:39Z">
          <w:pPr>
            <w:ind w:firstLine="420"/>
            <w:jc w:val="left"/>
          </w:pPr>
        </w:pPrChange>
      </w:pPr>
      <w:del w:id="1919" w:author="$$$" w:date="2022-02-10T16:10:37Z">
        <w:r>
          <w:rPr>
            <w:rFonts w:hint="eastAsia"/>
          </w:rPr>
          <w:delText>1</w:delText>
        </w:r>
      </w:del>
      <w:del w:id="1920" w:author="$$$" w:date="2022-02-10T16:10:37Z">
        <w:r>
          <w:rPr/>
          <w:delText>.7</w:delText>
        </w:r>
      </w:del>
      <w:del w:id="1921" w:author="$$$" w:date="2022-02-10T16:10:37Z">
        <w:r>
          <w:rPr>
            <w:rFonts w:hint="eastAsia"/>
          </w:rPr>
          <w:delText>小类:通道</w:delText>
        </w:r>
      </w:del>
      <w:del w:id="1922" w:author="$$$" w:date="2022-02-10T16:10:37Z">
        <w:r>
          <w:rPr>
            <w:rFonts w:hint="eastAsia"/>
            <w:color w:val="FF0000"/>
          </w:rPr>
          <w:delText>L</w:delText>
        </w:r>
      </w:del>
      <w:del w:id="1923" w:author="$$$" w:date="2022-02-10T16:10:37Z">
        <w:r>
          <w:rPr>
            <w:color w:val="FF0000"/>
          </w:rPr>
          <w:delText>ABEL:</w:delText>
        </w:r>
      </w:del>
      <w:del w:id="1924" w:author="$$$" w:date="2022-02-10T16:10:37Z">
        <w:r>
          <w:rPr/>
          <w:delText xml:space="preserve"> </w:delText>
        </w:r>
      </w:del>
      <w:del w:id="1925" w:author="$$$" w:date="2022-02-10T16:10:37Z">
        <w:r>
          <w:rPr>
            <w:color w:val="FF0000"/>
          </w:rPr>
          <w:delText>passageway</w:delText>
        </w:r>
      </w:del>
    </w:p>
    <w:p>
      <w:pPr>
        <w:ind w:firstLine="0"/>
        <w:jc w:val="left"/>
        <w:rPr>
          <w:del w:id="1927" w:author="$$$" w:date="2022-02-10T16:10:37Z"/>
        </w:rPr>
        <w:pPrChange w:id="1926" w:author="$$$" w:date="2022-02-10T16:36:39Z">
          <w:pPr>
            <w:ind w:firstLine="420"/>
            <w:jc w:val="left"/>
          </w:pPr>
        </w:pPrChange>
      </w:pPr>
      <w:del w:id="1928" w:author="$$$" w:date="2022-02-10T16:10:37Z">
        <w:r>
          <w:rPr>
            <w:rFonts w:hint="eastAsia"/>
          </w:rPr>
          <w:delText>(凡出现区域隔离装饰物等人眼一看就能识别出是通道场景的图片</w:delText>
        </w:r>
      </w:del>
      <w:del w:id="1929" w:author="$$$" w:date="2022-02-10T16:10:37Z">
        <w:r>
          <w:rPr/>
          <w:delText>)</w:delText>
        </w:r>
      </w:del>
    </w:p>
    <w:p>
      <w:pPr>
        <w:ind w:firstLine="0"/>
        <w:jc w:val="left"/>
        <w:rPr>
          <w:ins w:id="1931" w:author="Administrator" w:date="2022-01-19T16:42:00Z"/>
          <w:del w:id="1932" w:author="$$$" w:date="2022-02-10T16:10:37Z"/>
          <w:rFonts w:hint="eastAsia"/>
        </w:rPr>
        <w:pPrChange w:id="1930" w:author="$$$" w:date="2022-02-10T16:36:39Z">
          <w:pPr>
            <w:ind w:firstLine="420"/>
            <w:jc w:val="left"/>
          </w:pPr>
        </w:pPrChange>
      </w:pPr>
      <w:ins w:id="1933" w:author="Administrator" w:date="2022-01-19T16:39:00Z">
        <w:del w:id="1934" w:author="$$$" w:date="2022-02-10T16:10:37Z">
          <w:r>
            <w:rPr/>
            <w:delText>1.5</w:delText>
          </w:r>
        </w:del>
      </w:ins>
      <w:ins w:id="1935" w:author="Administrator" w:date="2022-01-19T16:40:00Z">
        <w:del w:id="1936" w:author="$$$" w:date="2022-02-10T16:10:37Z">
          <w:r>
            <w:rPr/>
            <w:delText xml:space="preserve"> </w:delText>
          </w:r>
        </w:del>
      </w:ins>
      <w:ins w:id="1937" w:author="Administrator" w:date="2022-01-19T16:44:00Z">
        <w:del w:id="1938" w:author="$$$" w:date="2022-02-10T16:10:37Z">
          <w:r>
            <w:rPr/>
            <w:delText>“</w:delText>
          </w:r>
        </w:del>
      </w:ins>
      <w:ins w:id="1939" w:author="Administrator" w:date="2022-01-19T16:43:00Z">
        <w:del w:id="1940" w:author="$$$" w:date="2022-02-10T16:10:37Z">
          <w:r>
            <w:rPr/>
            <w:delText>望向另一房间</w:delText>
          </w:r>
        </w:del>
      </w:ins>
      <w:ins w:id="1941" w:author="Administrator" w:date="2022-01-19T16:44:00Z">
        <w:del w:id="1942" w:author="$$$" w:date="2022-02-10T16:10:37Z">
          <w:r>
            <w:rPr/>
            <w:delText>”</w:delText>
          </w:r>
        </w:del>
      </w:ins>
      <w:ins w:id="1943" w:author="Administrator" w:date="2022-01-19T16:48:00Z">
        <w:del w:id="1944" w:author="$$$" w:date="2022-02-10T16:10:37Z">
          <w:r>
            <w:rPr/>
            <w:delText xml:space="preserve"> </w:delText>
          </w:r>
        </w:del>
      </w:ins>
      <w:ins w:id="1945" w:author="Administrator" w:date="2022-01-19T16:49:00Z">
        <w:del w:id="1946" w:author="$$$" w:date="2022-02-10T16:10:37Z">
          <w:r>
            <w:rPr/>
            <w:delText>LABEL</w:delText>
          </w:r>
        </w:del>
      </w:ins>
      <w:ins w:id="1947" w:author="Administrator" w:date="2022-01-19T16:49:00Z">
        <w:del w:id="1948" w:author="$$$" w:date="2022-02-10T16:10:37Z">
          <w:r>
            <w:rPr>
              <w:rFonts w:hint="eastAsia"/>
            </w:rPr>
            <w:delText>:</w:delText>
          </w:r>
        </w:del>
      </w:ins>
      <w:ins w:id="1949" w:author="Administrator" w:date="2022-01-19T16:49:00Z">
        <w:del w:id="1950" w:author="$$$" w:date="2022-02-10T16:10:37Z">
          <w:r>
            <w:rPr/>
            <w:delText xml:space="preserve"> crosslook</w:delText>
          </w:r>
        </w:del>
      </w:ins>
      <w:ins w:id="1951" w:author="Administrator" w:date="2022-01-19T16:50:00Z">
        <w:del w:id="1952" w:author="$$$" w:date="2022-02-10T16:10:37Z">
          <w:r>
            <w:rPr/>
            <w:delText>-</w:delText>
          </w:r>
        </w:del>
      </w:ins>
      <w:ins w:id="1953" w:author="Administrator" w:date="2022-01-19T16:51:00Z">
        <w:del w:id="1954" w:author="$$$" w:date="2022-02-10T16:10:37Z">
          <w:r>
            <w:rPr/>
            <w:delText>XX，</w:delText>
          </w:r>
        </w:del>
      </w:ins>
      <w:ins w:id="1955" w:author="Administrator" w:date="2022-01-19T16:51:00Z">
        <w:del w:id="1956" w:author="$$$" w:date="2022-02-10T16:10:37Z">
          <w:r>
            <w:rPr>
              <w:rFonts w:hint="eastAsia"/>
            </w:rPr>
            <w:delText>(</w:delText>
          </w:r>
        </w:del>
      </w:ins>
      <w:ins w:id="1957" w:author="Administrator" w:date="2022-01-19T16:51:00Z">
        <w:del w:id="1958" w:author="$$$" w:date="2022-02-10T16:10:37Z">
          <w:r>
            <w:rPr/>
            <w:delText>XX代表视野</w:delText>
          </w:r>
        </w:del>
      </w:ins>
      <w:ins w:id="1959" w:author="Administrator" w:date="2022-01-19T16:52:00Z">
        <w:del w:id="1960" w:author="$$$" w:date="2022-02-10T16:10:37Z">
          <w:r>
            <w:rPr/>
            <w:delText>看向的</w:delText>
          </w:r>
        </w:del>
      </w:ins>
      <w:ins w:id="1961" w:author="Administrator" w:date="2022-01-19T16:51:00Z">
        <w:del w:id="1962" w:author="$$$" w:date="2022-02-10T16:10:37Z">
          <w:r>
            <w:rPr/>
            <w:delText>房间</w:delText>
          </w:r>
        </w:del>
      </w:ins>
      <w:ins w:id="1963" w:author="Administrator" w:date="2022-01-19T16:52:00Z">
        <w:del w:id="1964" w:author="$$$" w:date="2022-02-10T16:10:37Z">
          <w:r>
            <w:rPr/>
            <w:delText>类别</w:delText>
          </w:r>
        </w:del>
      </w:ins>
      <w:ins w:id="1965" w:author="Administrator" w:date="2022-01-19T16:51:00Z">
        <w:del w:id="1966" w:author="$$$" w:date="2022-02-10T16:10:37Z">
          <w:r>
            <w:rPr/>
            <w:delText>)</w:delText>
          </w:r>
        </w:del>
      </w:ins>
    </w:p>
    <w:p>
      <w:pPr>
        <w:ind w:firstLine="0"/>
        <w:jc w:val="left"/>
        <w:rPr>
          <w:ins w:id="1968" w:author="Administrator" w:date="2022-01-19T16:42:00Z"/>
          <w:del w:id="1969" w:author="$$$" w:date="2022-02-10T16:10:37Z"/>
          <w:rFonts w:hint="eastAsia"/>
        </w:rPr>
        <w:pPrChange w:id="1967" w:author="$$$" w:date="2022-02-10T16:36:39Z">
          <w:pPr>
            <w:ind w:firstLine="420"/>
            <w:jc w:val="left"/>
          </w:pPr>
        </w:pPrChange>
      </w:pPr>
      <w:ins w:id="1970" w:author="Administrator" w:date="2022-01-19T16:46:00Z">
        <w:del w:id="1971" w:author="$$$" w:date="2022-02-10T16:10:37Z">
          <w:r>
            <w:rPr>
              <w:highlight w:val="yellow"/>
            </w:rPr>
            <w:delText>凡</w:delText>
          </w:r>
        </w:del>
      </w:ins>
      <w:ins w:id="1972" w:author="Administrator" w:date="2022-01-19T16:45:00Z">
        <w:del w:id="1973" w:author="$$$" w:date="2022-02-10T16:10:37Z">
          <w:r>
            <w:rPr>
              <w:highlight w:val="yellow"/>
            </w:rPr>
            <w:delText>出现</w:delText>
          </w:r>
        </w:del>
      </w:ins>
      <w:ins w:id="1974" w:author="Administrator" w:date="2022-01-19T16:42:00Z">
        <w:del w:id="1975" w:author="$$$" w:date="2022-02-10T16:10:37Z">
          <w:r>
            <w:rPr>
              <w:highlight w:val="yellow"/>
            </w:rPr>
            <w:delText>门叶或门框</w:delText>
          </w:r>
        </w:del>
      </w:ins>
      <w:ins w:id="1976" w:author="Administrator" w:date="2022-01-19T16:45:00Z">
        <w:del w:id="1977" w:author="$$$" w:date="2022-02-10T16:10:37Z">
          <w:r>
            <w:rPr>
              <w:highlight w:val="yellow"/>
            </w:rPr>
            <w:delText>的图片不属于</w:delText>
          </w:r>
        </w:del>
      </w:ins>
      <w:ins w:id="1978" w:author="Administrator" w:date="2022-01-19T16:45:00Z">
        <w:del w:id="1979" w:author="$$$" w:date="2022-02-10T16:10:37Z">
          <w:r>
            <w:rPr>
              <w:rFonts w:hint="eastAsia"/>
              <w:highlight w:val="yellow"/>
            </w:rPr>
            <w:delText>1</w:delText>
          </w:r>
        </w:del>
      </w:ins>
      <w:ins w:id="1980" w:author="Administrator" w:date="2022-01-19T16:45:00Z">
        <w:del w:id="1981" w:author="$$$" w:date="2022-02-10T16:10:37Z">
          <w:r>
            <w:rPr>
              <w:highlight w:val="yellow"/>
            </w:rPr>
            <w:delText>.1~1.4类别，</w:delText>
          </w:r>
        </w:del>
      </w:ins>
      <w:ins w:id="1982" w:author="Administrator" w:date="2022-01-19T16:42:00Z">
        <w:del w:id="1983" w:author="$$$" w:date="2022-02-10T16:10:37Z">
          <w:r>
            <w:rPr>
              <w:highlight w:val="yellow"/>
            </w:rPr>
            <w:delText>（代表从一个房间望向另一个房间）</w:delText>
          </w:r>
        </w:del>
      </w:ins>
    </w:p>
    <w:p>
      <w:pPr>
        <w:ind w:firstLine="0"/>
        <w:jc w:val="left"/>
        <w:rPr>
          <w:del w:id="1985" w:author="$$$" w:date="2022-02-10T16:10:37Z"/>
          <w:rFonts w:hint="eastAsia"/>
        </w:rPr>
        <w:pPrChange w:id="1984" w:author="$$$" w:date="2022-02-10T16:36:39Z">
          <w:pPr>
            <w:ind w:firstLine="420"/>
            <w:jc w:val="left"/>
          </w:pPr>
        </w:pPrChange>
      </w:pPr>
    </w:p>
    <w:p>
      <w:pPr>
        <w:jc w:val="left"/>
        <w:rPr>
          <w:del w:id="1986" w:author="$$$" w:date="2022-02-10T16:10:37Z"/>
        </w:rPr>
      </w:pPr>
      <w:del w:id="1987" w:author="$$$" w:date="2022-02-10T16:10:37Z">
        <w:r>
          <w:rPr>
            <w:rFonts w:hint="eastAsia"/>
          </w:rPr>
          <w:delText>2大类(清晰无明显特征</w:delText>
        </w:r>
      </w:del>
      <w:del w:id="1988" w:author="$$$" w:date="2022-02-10T16:10:37Z">
        <w:r>
          <w:rPr/>
          <w:delText>)</w:delText>
        </w:r>
      </w:del>
    </w:p>
    <w:p>
      <w:pPr>
        <w:ind w:firstLine="0"/>
        <w:jc w:val="left"/>
        <w:rPr>
          <w:del w:id="1990" w:author="$$$" w:date="2022-02-10T16:10:37Z"/>
          <w:color w:val="FF0000"/>
        </w:rPr>
        <w:pPrChange w:id="1989" w:author="$$$" w:date="2022-02-10T16:36:39Z">
          <w:pPr>
            <w:ind w:firstLine="420"/>
            <w:jc w:val="left"/>
          </w:pPr>
        </w:pPrChange>
      </w:pPr>
      <w:del w:id="1991" w:author="$$$" w:date="2022-02-10T16:10:37Z">
        <w:r>
          <w:rPr>
            <w:rFonts w:hint="eastAsia"/>
          </w:rPr>
          <w:delText>2</w:delText>
        </w:r>
      </w:del>
      <w:del w:id="1992" w:author="$$$" w:date="2022-02-10T16:10:37Z">
        <w:r>
          <w:rPr/>
          <w:delText>.1</w:delText>
        </w:r>
      </w:del>
      <w:del w:id="1993" w:author="$$$" w:date="2022-02-10T16:10:37Z">
        <w:r>
          <w:rPr>
            <w:rFonts w:hint="eastAsia"/>
          </w:rPr>
          <w:delText>墙角落</w:delText>
        </w:r>
      </w:del>
      <w:del w:id="1994" w:author="$$$" w:date="2022-02-10T16:10:37Z">
        <w:r>
          <w:rPr>
            <w:rFonts w:hint="eastAsia"/>
            <w:color w:val="FF0000"/>
          </w:rPr>
          <w:delText>L</w:delText>
        </w:r>
      </w:del>
      <w:del w:id="1995" w:author="$$$" w:date="2022-02-10T16:10:37Z">
        <w:r>
          <w:rPr>
            <w:color w:val="FF0000"/>
          </w:rPr>
          <w:delText>ABEL: wallorcorner</w:delText>
        </w:r>
      </w:del>
    </w:p>
    <w:p>
      <w:pPr>
        <w:ind w:firstLine="0"/>
        <w:jc w:val="left"/>
        <w:rPr>
          <w:ins w:id="1997" w:author="Administrator" w:date="2022-01-19T16:48:00Z"/>
          <w:del w:id="1998" w:author="$$$" w:date="2022-02-10T16:10:37Z"/>
        </w:rPr>
        <w:pPrChange w:id="1996" w:author="$$$" w:date="2022-02-10T16:36:39Z">
          <w:pPr>
            <w:ind w:firstLine="420"/>
            <w:jc w:val="left"/>
          </w:pPr>
        </w:pPrChange>
      </w:pPr>
      <w:del w:id="1999" w:author="$$$" w:date="2022-02-10T16:10:37Z">
        <w:r>
          <w:rPr>
            <w:rFonts w:hint="eastAsia"/>
          </w:rPr>
          <w:delText>(凡出现人眼只能识别出是墙壁或角落场景的图片</w:delText>
        </w:r>
      </w:del>
      <w:del w:id="2000" w:author="$$$" w:date="2022-02-10T16:10:37Z">
        <w:r>
          <w:rPr/>
          <w:delText>)</w:delText>
        </w:r>
      </w:del>
    </w:p>
    <w:p>
      <w:pPr>
        <w:ind w:firstLine="0"/>
        <w:jc w:val="left"/>
        <w:rPr>
          <w:del w:id="2002" w:author="$$$" w:date="2022-02-10T16:10:37Z"/>
          <w:rFonts w:hint="eastAsia"/>
        </w:rPr>
        <w:pPrChange w:id="2001" w:author="$$$" w:date="2022-02-10T16:36:39Z">
          <w:pPr>
            <w:ind w:firstLine="420"/>
            <w:jc w:val="left"/>
          </w:pPr>
        </w:pPrChange>
      </w:pPr>
      <w:ins w:id="2003" w:author="Administrator" w:date="2022-01-19T16:48:00Z">
        <w:del w:id="2004" w:author="$$$" w:date="2022-02-10T16:10:37Z">
          <w:r>
            <w:rPr/>
            <w:delText>2.2 “无明显</w:delText>
          </w:r>
        </w:del>
      </w:ins>
      <w:ins w:id="2005" w:author="Administrator" w:date="2022-01-19T16:50:00Z">
        <w:del w:id="2006" w:author="$$$" w:date="2022-02-10T16:10:37Z">
          <w:r>
            <w:rPr>
              <w:rFonts w:hint="eastAsia"/>
            </w:rPr>
            <w:delText>以上</w:delText>
          </w:r>
        </w:del>
      </w:ins>
      <w:ins w:id="2007" w:author="Administrator" w:date="2022-01-19T16:48:00Z">
        <w:del w:id="2008" w:author="$$$" w:date="2022-02-10T16:10:37Z">
          <w:r>
            <w:rPr/>
            <w:delText>特征”</w:delText>
          </w:r>
        </w:del>
      </w:ins>
      <w:ins w:id="2009" w:author="Administrator" w:date="2022-01-19T16:49:00Z">
        <w:del w:id="2010" w:author="$$$" w:date="2022-02-10T16:10:37Z">
          <w:r>
            <w:rPr/>
            <w:delText xml:space="preserve"> LABEL: other</w:delText>
          </w:r>
        </w:del>
      </w:ins>
      <w:ins w:id="2011" w:author="Administrator" w:date="2022-01-19T16:50:00Z">
        <w:del w:id="2012" w:author="$$$" w:date="2022-02-10T16:10:37Z">
          <w:r>
            <w:rPr/>
            <w:delText>room</w:delText>
          </w:r>
        </w:del>
      </w:ins>
    </w:p>
    <w:p>
      <w:pPr>
        <w:ind w:firstLine="0"/>
        <w:jc w:val="left"/>
        <w:rPr>
          <w:ins w:id="2014" w:author="Administrator" w:date="2022-01-19T16:50:00Z"/>
          <w:del w:id="2015" w:author="$$$" w:date="2022-02-10T16:10:37Z"/>
        </w:rPr>
        <w:pPrChange w:id="2013" w:author="$$$" w:date="2022-02-10T16:36:39Z">
          <w:pPr>
            <w:ind w:firstLine="420"/>
            <w:jc w:val="left"/>
          </w:pPr>
        </w:pPrChange>
      </w:pPr>
      <w:ins w:id="2016" w:author="Administrator" w:date="2022-01-19T16:50:00Z">
        <w:del w:id="2017" w:author="$$$" w:date="2022-02-10T16:10:37Z">
          <w:r>
            <w:rPr/>
            <w:delText>不属于</w:delText>
          </w:r>
        </w:del>
      </w:ins>
      <w:ins w:id="2018" w:author="Administrator" w:date="2022-01-19T16:50:00Z">
        <w:del w:id="2019" w:author="$$$" w:date="2022-02-10T16:10:37Z">
          <w:r>
            <w:rPr>
              <w:rFonts w:hint="eastAsia"/>
            </w:rPr>
            <w:delText>1</w:delText>
          </w:r>
        </w:del>
      </w:ins>
      <w:ins w:id="2020" w:author="Administrator" w:date="2022-01-19T16:50:00Z">
        <w:del w:id="2021" w:author="$$$" w:date="2022-02-10T16:10:37Z">
          <w:r>
            <w:rPr/>
            <w:delText>.</w:delText>
          </w:r>
        </w:del>
      </w:ins>
      <w:ins w:id="2022" w:author="Administrator" w:date="2022-01-19T16:52:00Z">
        <w:del w:id="2023" w:author="$$$" w:date="2022-02-10T16:10:37Z">
          <w:r>
            <w:rPr/>
            <w:delText>1~1.5和</w:delText>
          </w:r>
        </w:del>
      </w:ins>
      <w:ins w:id="2024" w:author="Administrator" w:date="2022-01-19T16:52:00Z">
        <w:del w:id="2025" w:author="$$$" w:date="2022-02-10T16:10:37Z">
          <w:r>
            <w:rPr>
              <w:rFonts w:hint="eastAsia"/>
            </w:rPr>
            <w:delText>2</w:delText>
          </w:r>
        </w:del>
      </w:ins>
      <w:ins w:id="2026" w:author="Administrator" w:date="2022-01-19T16:52:00Z">
        <w:del w:id="2027" w:author="$$$" w:date="2022-02-10T16:10:37Z">
          <w:r>
            <w:rPr/>
            <w:delText>.1的图片</w:delText>
          </w:r>
        </w:del>
      </w:ins>
    </w:p>
    <w:p>
      <w:pPr>
        <w:ind w:firstLine="0"/>
        <w:jc w:val="left"/>
        <w:rPr>
          <w:del w:id="2029" w:author="$$$" w:date="2022-02-10T16:10:37Z"/>
          <w:rFonts w:hint="eastAsia"/>
        </w:rPr>
        <w:pPrChange w:id="2028" w:author="$$$" w:date="2022-02-10T16:36:39Z">
          <w:pPr>
            <w:ind w:firstLine="420"/>
            <w:jc w:val="left"/>
          </w:pPr>
        </w:pPrChange>
      </w:pPr>
    </w:p>
    <w:p>
      <w:pPr>
        <w:jc w:val="left"/>
        <w:rPr>
          <w:del w:id="2030" w:author="$$$" w:date="2022-02-10T16:10:37Z"/>
        </w:rPr>
      </w:pPr>
      <w:del w:id="2031" w:author="$$$" w:date="2022-02-10T16:10:37Z">
        <w:r>
          <w:rPr>
            <w:rFonts w:hint="eastAsia"/>
          </w:rPr>
          <w:delText>3大类(模糊</w:delText>
        </w:r>
      </w:del>
      <w:del w:id="2032" w:author="$$$" w:date="2022-02-10T16:10:37Z">
        <w:r>
          <w:rPr/>
          <w:delText>)</w:delText>
        </w:r>
      </w:del>
    </w:p>
    <w:p>
      <w:pPr>
        <w:ind w:firstLine="0"/>
        <w:jc w:val="left"/>
        <w:rPr>
          <w:del w:id="2034" w:author="$$$" w:date="2022-02-10T16:10:37Z"/>
          <w:color w:val="FF0000"/>
        </w:rPr>
        <w:pPrChange w:id="2033" w:author="$$$" w:date="2022-02-10T16:36:39Z">
          <w:pPr>
            <w:ind w:firstLine="420"/>
            <w:jc w:val="left"/>
          </w:pPr>
        </w:pPrChange>
      </w:pPr>
      <w:del w:id="2035" w:author="$$$" w:date="2022-02-10T16:10:37Z">
        <w:r>
          <w:rPr/>
          <w:delText>3.1</w:delText>
        </w:r>
      </w:del>
      <w:del w:id="2036" w:author="$$$" w:date="2022-02-10T16:10:37Z">
        <w:r>
          <w:rPr>
            <w:rFonts w:hint="eastAsia"/>
          </w:rPr>
          <w:delText>模糊场景</w:delText>
        </w:r>
      </w:del>
      <w:del w:id="2037" w:author="$$$" w:date="2022-02-10T16:10:37Z">
        <w:r>
          <w:rPr>
            <w:rFonts w:hint="eastAsia"/>
            <w:color w:val="FF0000"/>
          </w:rPr>
          <w:delText>L</w:delText>
        </w:r>
      </w:del>
      <w:del w:id="2038" w:author="$$$" w:date="2022-02-10T16:10:37Z">
        <w:r>
          <w:rPr>
            <w:color w:val="FF0000"/>
          </w:rPr>
          <w:delText>ABEL: vagueScene</w:delText>
        </w:r>
      </w:del>
    </w:p>
    <w:p>
      <w:pPr>
        <w:ind w:firstLine="0"/>
        <w:jc w:val="left"/>
        <w:rPr>
          <w:del w:id="2040" w:author="$$$" w:date="2022-02-10T16:10:37Z"/>
        </w:rPr>
        <w:pPrChange w:id="2039" w:author="$$$" w:date="2022-02-10T16:36:39Z">
          <w:pPr>
            <w:ind w:firstLine="420"/>
            <w:jc w:val="left"/>
          </w:pPr>
        </w:pPrChange>
      </w:pPr>
      <w:del w:id="2041" w:author="$$$" w:date="2022-02-10T16:10:37Z">
        <w:r>
          <w:rPr>
            <w:rFonts w:hint="eastAsia"/>
          </w:rPr>
          <w:delText>(凡出现人眼感觉模糊,无法明确识别场景的图片</w:delText>
        </w:r>
      </w:del>
      <w:del w:id="2042" w:author="$$$" w:date="2022-02-10T16:10:37Z">
        <w:r>
          <w:rPr/>
          <w:delText>)</w:delText>
        </w:r>
      </w:del>
    </w:p>
    <w:p>
      <w:pPr>
        <w:jc w:val="left"/>
        <w:rPr>
          <w:del w:id="2043" w:author="$$$" w:date="2022-02-10T16:10:37Z"/>
        </w:rPr>
      </w:pPr>
    </w:p>
    <w:p>
      <w:pPr>
        <w:jc w:val="left"/>
      </w:pPr>
      <w:del w:id="2044" w:author="$$$" w:date="2022-02-10T16:10:37Z">
        <w:r>
          <w:rPr>
            <w:rFonts w:hint="eastAsia"/>
          </w:rPr>
          <w:delText>所有模糊归为一类,扫地无人机正常运动速度不快,成像模糊一般出现在本体旋转的时候,即室内边缘障碍物繁多复杂需要旋转调整运动方向的区域.如:桌\椅脚等密集区域,其次就是室内边缘墙面或柜子等平面状家具边缘.将这一类单独挑出来,下续可以做辅助判断.</w:delText>
        </w:r>
      </w:del>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2-01-19T16:20:00Z" w:initials="A">
    <w:p w14:paraId="6FFFE20C">
      <w:pPr>
        <w:pStyle w:val="5"/>
      </w:pPr>
      <w:r>
        <w:t>需人工审核，可能为客厅</w:t>
      </w:r>
    </w:p>
  </w:comment>
  <w:comment w:id="1" w:author="Administrator" w:date="2022-01-19T16:23:00Z" w:initials="A">
    <w:p w14:paraId="DD17FC15">
      <w:pPr>
        <w:pStyle w:val="5"/>
        <w:rPr>
          <w:rFonts w:hint="eastAsia"/>
        </w:rPr>
      </w:pPr>
      <w:r>
        <w:t>人工审核，不清晰的定为未知场景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FFFE20C" w15:done="0"/>
  <w15:commentEx w15:paraId="DD17FC1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Noto Serif CJK JP SemiBold"/>
    <w:panose1 w:val="02010600030101010101"/>
    <w:charset w:val="86"/>
    <w:family w:val="auto"/>
    <w:pitch w:val="default"/>
    <w:sig w:usb0="00000000" w:usb1="00000000" w:usb2="00000016" w:usb3="00000000" w:csb0="0004000F" w:csb1="00000000"/>
  </w:font>
  <w:font w:name="Droid Sans Fallback">
    <w:panose1 w:val="020B0502000000000001"/>
    <w:charset w:val="86"/>
    <w:family w:val="auto"/>
    <w:pitch w:val="default"/>
    <w:sig w:usb0="910002FF" w:usb1="2BDFFCFB" w:usb2="00000036" w:usb3="00000000" w:csb0="203F01FF" w:csb1="D7FF0000"/>
  </w:font>
  <w:font w:name="等线">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Nimbus Roman No9 L">
    <w:panose1 w:val="00000000000000000000"/>
    <w:charset w:val="00"/>
    <w:family w:val="auto"/>
    <w:pitch w:val="default"/>
    <w:sig w:usb0="00000000" w:usb1="00000000" w:usb2="00000000" w:usb3="00000000" w:csb0="00000000" w:csb1="00000000"/>
  </w:font>
  <w:font w:name="Arial">
    <w:altName w:val="Nimbus Roman No9 L"/>
    <w:panose1 w:val="00000000000000000000"/>
    <w:charset w:val="00"/>
    <w:family w:val="auto"/>
    <w:pitch w:val="default"/>
    <w:sig w:usb0="000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Noto Serif CJK JP SemiBold">
    <w:panose1 w:val="02020600000000000000"/>
    <w:charset w:val="86"/>
    <w:family w:val="auto"/>
    <w:pitch w:val="default"/>
    <w:sig w:usb0="30000083" w:usb1="2BDF3C10" w:usb2="00000016" w:usb3="00000000" w:csb0="602E01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B7DEF"/>
    <w:multiLevelType w:val="singleLevel"/>
    <w:tmpl w:val="877B7DEF"/>
    <w:lvl w:ilvl="0" w:tentative="0">
      <w:start w:val="1"/>
      <w:numFmt w:val="decimal"/>
      <w:suff w:val="space"/>
      <w:lvlText w:val="%1."/>
      <w:lvlJc w:val="left"/>
    </w:lvl>
  </w:abstractNum>
  <w:abstractNum w:abstractNumId="1">
    <w:nsid w:val="BDBE6C13"/>
    <w:multiLevelType w:val="singleLevel"/>
    <w:tmpl w:val="BDBE6C13"/>
    <w:lvl w:ilvl="0" w:tentative="0">
      <w:start w:val="1"/>
      <w:numFmt w:val="decimal"/>
      <w:suff w:val="space"/>
      <w:lvlText w:val="%1."/>
      <w:lvlJc w:val="left"/>
      <w:pPr>
        <w:ind w:left="420"/>
      </w:pPr>
    </w:lvl>
  </w:abstractNum>
  <w:abstractNum w:abstractNumId="2">
    <w:nsid w:val="DB7FC959"/>
    <w:multiLevelType w:val="singleLevel"/>
    <w:tmpl w:val="DB7FC959"/>
    <w:lvl w:ilvl="0" w:tentative="0">
      <w:start w:val="1"/>
      <w:numFmt w:val="decimal"/>
      <w:suff w:val="space"/>
      <w:lvlText w:val="%1."/>
      <w:lvlJc w:val="left"/>
      <w:pPr>
        <w:ind w:left="420"/>
      </w:pPr>
    </w:lvl>
  </w:abstractNum>
  <w:abstractNum w:abstractNumId="3">
    <w:nsid w:val="F69AC759"/>
    <w:multiLevelType w:val="multilevel"/>
    <w:tmpl w:val="F69AC759"/>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F71F6437"/>
    <w:multiLevelType w:val="singleLevel"/>
    <w:tmpl w:val="F71F6437"/>
    <w:lvl w:ilvl="0" w:tentative="0">
      <w:start w:val="1"/>
      <w:numFmt w:val="decimal"/>
      <w:suff w:val="space"/>
      <w:lvlText w:val="%1."/>
      <w:lvlJc w:val="left"/>
    </w:lvl>
  </w:abstractNum>
  <w:abstractNum w:abstractNumId="5">
    <w:nsid w:val="FF6E11F4"/>
    <w:multiLevelType w:val="singleLevel"/>
    <w:tmpl w:val="FF6E11F4"/>
    <w:lvl w:ilvl="0" w:tentative="0">
      <w:start w:val="1"/>
      <w:numFmt w:val="decimal"/>
      <w:lvlText w:val="%1)"/>
      <w:lvlJc w:val="left"/>
      <w:pPr>
        <w:tabs>
          <w:tab w:val="left" w:pos="420"/>
        </w:tabs>
        <w:ind w:left="845" w:hanging="425"/>
      </w:pPr>
      <w:rPr>
        <w:rFonts w:hint="default"/>
      </w:rPr>
    </w:lvl>
  </w:abstractNum>
  <w:abstractNum w:abstractNumId="6">
    <w:nsid w:val="FFBC5637"/>
    <w:multiLevelType w:val="singleLevel"/>
    <w:tmpl w:val="FFBC5637"/>
    <w:lvl w:ilvl="0" w:tentative="0">
      <w:start w:val="1"/>
      <w:numFmt w:val="decimal"/>
      <w:lvlText w:val="%1)"/>
      <w:lvlJc w:val="left"/>
      <w:pPr>
        <w:tabs>
          <w:tab w:val="left" w:pos="840"/>
        </w:tabs>
        <w:ind w:left="1265" w:hanging="425"/>
      </w:pPr>
      <w:rPr>
        <w:rFonts w:hint="default"/>
      </w:rPr>
    </w:lvl>
  </w:abstractNum>
  <w:abstractNum w:abstractNumId="7">
    <w:nsid w:val="FFBF1841"/>
    <w:multiLevelType w:val="singleLevel"/>
    <w:tmpl w:val="FFBF1841"/>
    <w:lvl w:ilvl="0" w:tentative="0">
      <w:start w:val="1"/>
      <w:numFmt w:val="decimal"/>
      <w:suff w:val="space"/>
      <w:lvlText w:val="%1."/>
      <w:lvlJc w:val="left"/>
      <w:pPr>
        <w:ind w:left="420"/>
      </w:pPr>
    </w:lvl>
  </w:abstractNum>
  <w:abstractNum w:abstractNumId="8">
    <w:nsid w:val="FFD79C08"/>
    <w:multiLevelType w:val="singleLevel"/>
    <w:tmpl w:val="FFD79C08"/>
    <w:lvl w:ilvl="0" w:tentative="0">
      <w:start w:val="1"/>
      <w:numFmt w:val="bullet"/>
      <w:lvlText w:val=""/>
      <w:lvlJc w:val="left"/>
      <w:pPr>
        <w:tabs>
          <w:tab w:val="left" w:pos="420"/>
        </w:tabs>
        <w:ind w:left="840" w:hanging="420"/>
      </w:pPr>
      <w:rPr>
        <w:rFonts w:hint="default" w:ascii="Wingdings" w:hAnsi="Wingdings"/>
      </w:rPr>
    </w:lvl>
  </w:abstractNum>
  <w:abstractNum w:abstractNumId="9">
    <w:nsid w:val="FFF97053"/>
    <w:multiLevelType w:val="singleLevel"/>
    <w:tmpl w:val="FFF97053"/>
    <w:lvl w:ilvl="0" w:tentative="0">
      <w:start w:val="1"/>
      <w:numFmt w:val="decimal"/>
      <w:suff w:val="space"/>
      <w:lvlText w:val="%1."/>
      <w:lvlJc w:val="left"/>
      <w:pPr>
        <w:ind w:left="420"/>
      </w:pPr>
    </w:lvl>
  </w:abstractNum>
  <w:abstractNum w:abstractNumId="10">
    <w:nsid w:val="77D27AFD"/>
    <w:multiLevelType w:val="singleLevel"/>
    <w:tmpl w:val="77D27AFD"/>
    <w:lvl w:ilvl="0" w:tentative="0">
      <w:start w:val="1"/>
      <w:numFmt w:val="decimal"/>
      <w:suff w:val="space"/>
      <w:lvlText w:val="%1."/>
      <w:lvlJc w:val="left"/>
      <w:pPr>
        <w:ind w:left="420"/>
      </w:pPr>
    </w:lvl>
  </w:abstractNum>
  <w:num w:numId="1">
    <w:abstractNumId w:val="3"/>
  </w:num>
  <w:num w:numId="2">
    <w:abstractNumId w:val="6"/>
  </w:num>
  <w:num w:numId="3">
    <w:abstractNumId w:val="8"/>
  </w:num>
  <w:num w:numId="4">
    <w:abstractNumId w:val="5"/>
  </w:num>
  <w:num w:numId="5">
    <w:abstractNumId w:val="10"/>
  </w:num>
  <w:num w:numId="6">
    <w:abstractNumId w:val="2"/>
  </w:num>
  <w:num w:numId="7">
    <w:abstractNumId w:val="0"/>
  </w:num>
  <w:num w:numId="8">
    <w:abstractNumId w:val="4"/>
  </w:num>
  <w:num w:numId="9">
    <w:abstractNumId w:val="7"/>
  </w:num>
  <w:num w:numId="10">
    <w:abstractNumId w:val="9"/>
  </w:num>
  <w:num w:numId="11">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
    <w15:presenceInfo w15:providerId="WPS Office" w15:userId="7609449196"/>
  </w15:person>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trackRevisions w:val="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B85"/>
    <w:rsid w:val="0007321D"/>
    <w:rsid w:val="000B0390"/>
    <w:rsid w:val="000C7633"/>
    <w:rsid w:val="000F7503"/>
    <w:rsid w:val="00110C3E"/>
    <w:rsid w:val="0018610B"/>
    <w:rsid w:val="00195D6A"/>
    <w:rsid w:val="001A7299"/>
    <w:rsid w:val="001A7431"/>
    <w:rsid w:val="001E543D"/>
    <w:rsid w:val="001E61B9"/>
    <w:rsid w:val="001F0FD4"/>
    <w:rsid w:val="002001B7"/>
    <w:rsid w:val="002063C3"/>
    <w:rsid w:val="00213D6E"/>
    <w:rsid w:val="00221384"/>
    <w:rsid w:val="00230CEA"/>
    <w:rsid w:val="00252396"/>
    <w:rsid w:val="002728D3"/>
    <w:rsid w:val="002F7406"/>
    <w:rsid w:val="003278E0"/>
    <w:rsid w:val="003436F9"/>
    <w:rsid w:val="00344A3D"/>
    <w:rsid w:val="00357246"/>
    <w:rsid w:val="00397758"/>
    <w:rsid w:val="003A7946"/>
    <w:rsid w:val="003C4DA3"/>
    <w:rsid w:val="003F1560"/>
    <w:rsid w:val="003F7686"/>
    <w:rsid w:val="003F77FB"/>
    <w:rsid w:val="0042227D"/>
    <w:rsid w:val="00424966"/>
    <w:rsid w:val="00474C09"/>
    <w:rsid w:val="004B5757"/>
    <w:rsid w:val="004C1A55"/>
    <w:rsid w:val="004C2E8D"/>
    <w:rsid w:val="004C3235"/>
    <w:rsid w:val="004D0338"/>
    <w:rsid w:val="005012CA"/>
    <w:rsid w:val="00503898"/>
    <w:rsid w:val="00544EB4"/>
    <w:rsid w:val="00552915"/>
    <w:rsid w:val="00562145"/>
    <w:rsid w:val="00565CDB"/>
    <w:rsid w:val="00581B1B"/>
    <w:rsid w:val="005B6289"/>
    <w:rsid w:val="005F4091"/>
    <w:rsid w:val="00606BA4"/>
    <w:rsid w:val="0066328E"/>
    <w:rsid w:val="006669BE"/>
    <w:rsid w:val="00675B85"/>
    <w:rsid w:val="0067793C"/>
    <w:rsid w:val="006A7606"/>
    <w:rsid w:val="00735445"/>
    <w:rsid w:val="00751B29"/>
    <w:rsid w:val="00752C71"/>
    <w:rsid w:val="007679D0"/>
    <w:rsid w:val="00770FEB"/>
    <w:rsid w:val="007714F0"/>
    <w:rsid w:val="00776091"/>
    <w:rsid w:val="00792D67"/>
    <w:rsid w:val="0079573A"/>
    <w:rsid w:val="00796B17"/>
    <w:rsid w:val="007E0061"/>
    <w:rsid w:val="007F6F10"/>
    <w:rsid w:val="007F738E"/>
    <w:rsid w:val="008004F0"/>
    <w:rsid w:val="00805596"/>
    <w:rsid w:val="008144AC"/>
    <w:rsid w:val="00843A16"/>
    <w:rsid w:val="008571E5"/>
    <w:rsid w:val="00857760"/>
    <w:rsid w:val="008626CF"/>
    <w:rsid w:val="00895835"/>
    <w:rsid w:val="00895F9F"/>
    <w:rsid w:val="008F202C"/>
    <w:rsid w:val="009254D6"/>
    <w:rsid w:val="00963D20"/>
    <w:rsid w:val="00967589"/>
    <w:rsid w:val="00970C76"/>
    <w:rsid w:val="0098067B"/>
    <w:rsid w:val="00986E67"/>
    <w:rsid w:val="009A01AF"/>
    <w:rsid w:val="009B5377"/>
    <w:rsid w:val="009D27C2"/>
    <w:rsid w:val="009D6EE9"/>
    <w:rsid w:val="009F3DAB"/>
    <w:rsid w:val="009F6739"/>
    <w:rsid w:val="009F69E3"/>
    <w:rsid w:val="00A022E7"/>
    <w:rsid w:val="00A243DF"/>
    <w:rsid w:val="00A25717"/>
    <w:rsid w:val="00A53E8F"/>
    <w:rsid w:val="00A6182E"/>
    <w:rsid w:val="00A627BA"/>
    <w:rsid w:val="00AA5943"/>
    <w:rsid w:val="00AA7998"/>
    <w:rsid w:val="00AE1EFC"/>
    <w:rsid w:val="00AE2496"/>
    <w:rsid w:val="00B1258D"/>
    <w:rsid w:val="00B41DF6"/>
    <w:rsid w:val="00B45432"/>
    <w:rsid w:val="00B623C3"/>
    <w:rsid w:val="00B6395C"/>
    <w:rsid w:val="00B80317"/>
    <w:rsid w:val="00B958D7"/>
    <w:rsid w:val="00B97CCE"/>
    <w:rsid w:val="00BB15EA"/>
    <w:rsid w:val="00BF4AF7"/>
    <w:rsid w:val="00C22E40"/>
    <w:rsid w:val="00C510A0"/>
    <w:rsid w:val="00C614C1"/>
    <w:rsid w:val="00C638CA"/>
    <w:rsid w:val="00CB6F4B"/>
    <w:rsid w:val="00CC1E37"/>
    <w:rsid w:val="00CE1EF1"/>
    <w:rsid w:val="00CF2FA5"/>
    <w:rsid w:val="00D0389C"/>
    <w:rsid w:val="00D266FE"/>
    <w:rsid w:val="00D40D10"/>
    <w:rsid w:val="00D546BD"/>
    <w:rsid w:val="00D625BE"/>
    <w:rsid w:val="00D72CC4"/>
    <w:rsid w:val="00D7468E"/>
    <w:rsid w:val="00D842A7"/>
    <w:rsid w:val="00D85A58"/>
    <w:rsid w:val="00DA25DC"/>
    <w:rsid w:val="00DB083A"/>
    <w:rsid w:val="00DC0C54"/>
    <w:rsid w:val="00DC0EC9"/>
    <w:rsid w:val="00DD2BBC"/>
    <w:rsid w:val="00DE7286"/>
    <w:rsid w:val="00DF249F"/>
    <w:rsid w:val="00E26488"/>
    <w:rsid w:val="00E27C3E"/>
    <w:rsid w:val="00E378AC"/>
    <w:rsid w:val="00E47D7B"/>
    <w:rsid w:val="00E63FD9"/>
    <w:rsid w:val="00ED2497"/>
    <w:rsid w:val="00EF6535"/>
    <w:rsid w:val="00F02FCD"/>
    <w:rsid w:val="00F15AD0"/>
    <w:rsid w:val="00F40826"/>
    <w:rsid w:val="00FF6D6A"/>
    <w:rsid w:val="00FF7832"/>
    <w:rsid w:val="03F30DA8"/>
    <w:rsid w:val="05E94E17"/>
    <w:rsid w:val="05FC38D2"/>
    <w:rsid w:val="07DB6431"/>
    <w:rsid w:val="0CFE46DE"/>
    <w:rsid w:val="0F6DFEF8"/>
    <w:rsid w:val="17943FAA"/>
    <w:rsid w:val="17C682BA"/>
    <w:rsid w:val="18BA6B3D"/>
    <w:rsid w:val="1BBE02A7"/>
    <w:rsid w:val="1BF68663"/>
    <w:rsid w:val="1BFD9523"/>
    <w:rsid w:val="1DDFB942"/>
    <w:rsid w:val="1F065D6A"/>
    <w:rsid w:val="1F138139"/>
    <w:rsid w:val="1F7B5422"/>
    <w:rsid w:val="1FFF3859"/>
    <w:rsid w:val="1FFF7F1B"/>
    <w:rsid w:val="26FBB7D8"/>
    <w:rsid w:val="27BF935F"/>
    <w:rsid w:val="27F18A1D"/>
    <w:rsid w:val="2B730B98"/>
    <w:rsid w:val="2C7D44E5"/>
    <w:rsid w:val="2E7E44C9"/>
    <w:rsid w:val="2EE947DE"/>
    <w:rsid w:val="2FD40CCB"/>
    <w:rsid w:val="2FDB4474"/>
    <w:rsid w:val="318BE3FA"/>
    <w:rsid w:val="33FFF1E3"/>
    <w:rsid w:val="355F7946"/>
    <w:rsid w:val="357FFB7C"/>
    <w:rsid w:val="35F72198"/>
    <w:rsid w:val="35FF9BFC"/>
    <w:rsid w:val="373F09EC"/>
    <w:rsid w:val="37BED549"/>
    <w:rsid w:val="37C7D103"/>
    <w:rsid w:val="37FD746B"/>
    <w:rsid w:val="39BD616C"/>
    <w:rsid w:val="3A9E8DAC"/>
    <w:rsid w:val="3AD22D27"/>
    <w:rsid w:val="3B39C023"/>
    <w:rsid w:val="3B7F5BA9"/>
    <w:rsid w:val="3BBB1F0E"/>
    <w:rsid w:val="3CF5B0D4"/>
    <w:rsid w:val="3D45E29E"/>
    <w:rsid w:val="3DEF6E53"/>
    <w:rsid w:val="3DFFB9D8"/>
    <w:rsid w:val="3EA83AB8"/>
    <w:rsid w:val="3EBF71B2"/>
    <w:rsid w:val="3F9DFE8F"/>
    <w:rsid w:val="3F9FE418"/>
    <w:rsid w:val="3FDBD74A"/>
    <w:rsid w:val="3FED27E1"/>
    <w:rsid w:val="3FEF57D1"/>
    <w:rsid w:val="3FFD17D3"/>
    <w:rsid w:val="3FFD3E99"/>
    <w:rsid w:val="3FFFF2B4"/>
    <w:rsid w:val="44F346A8"/>
    <w:rsid w:val="45294372"/>
    <w:rsid w:val="45362855"/>
    <w:rsid w:val="45AFCD19"/>
    <w:rsid w:val="47979255"/>
    <w:rsid w:val="4AEE651B"/>
    <w:rsid w:val="4BFFB7BE"/>
    <w:rsid w:val="4D7F834D"/>
    <w:rsid w:val="4E9FAD14"/>
    <w:rsid w:val="4ECF8A46"/>
    <w:rsid w:val="4EFB36D0"/>
    <w:rsid w:val="4F1513DB"/>
    <w:rsid w:val="4F93482B"/>
    <w:rsid w:val="4FEFC039"/>
    <w:rsid w:val="4FF3D293"/>
    <w:rsid w:val="4FF5571B"/>
    <w:rsid w:val="4FF6DA15"/>
    <w:rsid w:val="4FFF6BF4"/>
    <w:rsid w:val="50FB702A"/>
    <w:rsid w:val="50FDBD30"/>
    <w:rsid w:val="52F3C415"/>
    <w:rsid w:val="53790E95"/>
    <w:rsid w:val="54F9BEB1"/>
    <w:rsid w:val="55D745CF"/>
    <w:rsid w:val="577DAD90"/>
    <w:rsid w:val="57B7DC49"/>
    <w:rsid w:val="57CFE23B"/>
    <w:rsid w:val="591F6E60"/>
    <w:rsid w:val="59BE90F4"/>
    <w:rsid w:val="59ED2EF1"/>
    <w:rsid w:val="5ADF0E4E"/>
    <w:rsid w:val="5B9D3396"/>
    <w:rsid w:val="5BF77175"/>
    <w:rsid w:val="5BFD1ABA"/>
    <w:rsid w:val="5D96E0B0"/>
    <w:rsid w:val="5DD73F83"/>
    <w:rsid w:val="5E7C7798"/>
    <w:rsid w:val="5EAFC4CA"/>
    <w:rsid w:val="5ED55787"/>
    <w:rsid w:val="5F3E3D62"/>
    <w:rsid w:val="5F7D88F2"/>
    <w:rsid w:val="5FBFB831"/>
    <w:rsid w:val="5FD3A55C"/>
    <w:rsid w:val="5FDC57F5"/>
    <w:rsid w:val="5FE745FC"/>
    <w:rsid w:val="5FF8F330"/>
    <w:rsid w:val="5FFAE26E"/>
    <w:rsid w:val="5FFEAAA0"/>
    <w:rsid w:val="63FF0D6D"/>
    <w:rsid w:val="64FD0AD0"/>
    <w:rsid w:val="65DC1F71"/>
    <w:rsid w:val="66FE6AB3"/>
    <w:rsid w:val="676F5812"/>
    <w:rsid w:val="67732DB1"/>
    <w:rsid w:val="67F7FF92"/>
    <w:rsid w:val="67FFA6B7"/>
    <w:rsid w:val="67FFCEC3"/>
    <w:rsid w:val="67FFDB85"/>
    <w:rsid w:val="697F1C30"/>
    <w:rsid w:val="69F50DCD"/>
    <w:rsid w:val="6B7FE1AF"/>
    <w:rsid w:val="6BAD4BDC"/>
    <w:rsid w:val="6CF9A82B"/>
    <w:rsid w:val="6DBE1344"/>
    <w:rsid w:val="6DFF50E1"/>
    <w:rsid w:val="6E5FBCD5"/>
    <w:rsid w:val="6E7A52FC"/>
    <w:rsid w:val="6EF7ACD3"/>
    <w:rsid w:val="6EFB720D"/>
    <w:rsid w:val="6F35C598"/>
    <w:rsid w:val="6F67EA56"/>
    <w:rsid w:val="6F6F228F"/>
    <w:rsid w:val="6F8D577A"/>
    <w:rsid w:val="6FB2B67B"/>
    <w:rsid w:val="6FB36E2C"/>
    <w:rsid w:val="6FB69E9A"/>
    <w:rsid w:val="6FDDA1F1"/>
    <w:rsid w:val="6FEE12C5"/>
    <w:rsid w:val="6FFB6A50"/>
    <w:rsid w:val="6FFBEB39"/>
    <w:rsid w:val="6FFF2150"/>
    <w:rsid w:val="6FFF2DF4"/>
    <w:rsid w:val="70EFC058"/>
    <w:rsid w:val="70FF4D37"/>
    <w:rsid w:val="7173147C"/>
    <w:rsid w:val="71F79866"/>
    <w:rsid w:val="72BF6C99"/>
    <w:rsid w:val="73EB7152"/>
    <w:rsid w:val="73F3F248"/>
    <w:rsid w:val="74EDEC97"/>
    <w:rsid w:val="757EFB0B"/>
    <w:rsid w:val="766FDD79"/>
    <w:rsid w:val="767F3416"/>
    <w:rsid w:val="76FDB287"/>
    <w:rsid w:val="76FF92E2"/>
    <w:rsid w:val="773310F8"/>
    <w:rsid w:val="773BF1A4"/>
    <w:rsid w:val="773E2FDC"/>
    <w:rsid w:val="77730642"/>
    <w:rsid w:val="777DEE58"/>
    <w:rsid w:val="77BDD6D1"/>
    <w:rsid w:val="77C6A7B9"/>
    <w:rsid w:val="77EB94C3"/>
    <w:rsid w:val="77FA302B"/>
    <w:rsid w:val="77FB7B4C"/>
    <w:rsid w:val="77FB934D"/>
    <w:rsid w:val="77FBDE41"/>
    <w:rsid w:val="77FE01C4"/>
    <w:rsid w:val="78BEA3B2"/>
    <w:rsid w:val="78FB19CF"/>
    <w:rsid w:val="798B1511"/>
    <w:rsid w:val="79BFDC1B"/>
    <w:rsid w:val="79F36C73"/>
    <w:rsid w:val="79FF4419"/>
    <w:rsid w:val="7AFDAB23"/>
    <w:rsid w:val="7B14E4EC"/>
    <w:rsid w:val="7B7E7801"/>
    <w:rsid w:val="7B963F50"/>
    <w:rsid w:val="7BE89BB8"/>
    <w:rsid w:val="7BF5C476"/>
    <w:rsid w:val="7BF670E1"/>
    <w:rsid w:val="7BF744A1"/>
    <w:rsid w:val="7BFA3814"/>
    <w:rsid w:val="7BFB0AA7"/>
    <w:rsid w:val="7BFB2883"/>
    <w:rsid w:val="7BFDAF06"/>
    <w:rsid w:val="7CDF2E38"/>
    <w:rsid w:val="7D9FD7EA"/>
    <w:rsid w:val="7DBD46C6"/>
    <w:rsid w:val="7DBF0AD3"/>
    <w:rsid w:val="7DBFB4FB"/>
    <w:rsid w:val="7DF6F1DF"/>
    <w:rsid w:val="7DFB110C"/>
    <w:rsid w:val="7DFD3FC1"/>
    <w:rsid w:val="7DFDAEAD"/>
    <w:rsid w:val="7DFF8522"/>
    <w:rsid w:val="7DFFCC05"/>
    <w:rsid w:val="7DFFDA29"/>
    <w:rsid w:val="7E551633"/>
    <w:rsid w:val="7EA72CCD"/>
    <w:rsid w:val="7EBB8BB1"/>
    <w:rsid w:val="7EE575A3"/>
    <w:rsid w:val="7EE7E9C4"/>
    <w:rsid w:val="7F0E036D"/>
    <w:rsid w:val="7F0F3BCA"/>
    <w:rsid w:val="7F2529D6"/>
    <w:rsid w:val="7F3F3EBB"/>
    <w:rsid w:val="7F5FCF53"/>
    <w:rsid w:val="7F63389E"/>
    <w:rsid w:val="7F6FC5F3"/>
    <w:rsid w:val="7F6FFC8A"/>
    <w:rsid w:val="7F731A42"/>
    <w:rsid w:val="7F7B7225"/>
    <w:rsid w:val="7F9BB1AA"/>
    <w:rsid w:val="7F9CA51B"/>
    <w:rsid w:val="7F9F2E7B"/>
    <w:rsid w:val="7FB1C2B6"/>
    <w:rsid w:val="7FB665AE"/>
    <w:rsid w:val="7FB7E893"/>
    <w:rsid w:val="7FB91DF1"/>
    <w:rsid w:val="7FBB8D1B"/>
    <w:rsid w:val="7FC79988"/>
    <w:rsid w:val="7FCFBD1A"/>
    <w:rsid w:val="7FF1082C"/>
    <w:rsid w:val="7FF16038"/>
    <w:rsid w:val="7FF72012"/>
    <w:rsid w:val="7FF79682"/>
    <w:rsid w:val="7FF9B5CB"/>
    <w:rsid w:val="7FFA47DA"/>
    <w:rsid w:val="7FFBC1F2"/>
    <w:rsid w:val="7FFE9344"/>
    <w:rsid w:val="7FFF001F"/>
    <w:rsid w:val="7FFF69AE"/>
    <w:rsid w:val="8B7EE099"/>
    <w:rsid w:val="8F4F3278"/>
    <w:rsid w:val="8F6F59B1"/>
    <w:rsid w:val="8FA58D97"/>
    <w:rsid w:val="8FE6BFAD"/>
    <w:rsid w:val="8FEF7228"/>
    <w:rsid w:val="8FF73659"/>
    <w:rsid w:val="8FFE7DA7"/>
    <w:rsid w:val="8FFFE7C5"/>
    <w:rsid w:val="92E7FD63"/>
    <w:rsid w:val="93BE5EC8"/>
    <w:rsid w:val="973D94E4"/>
    <w:rsid w:val="9B7FCA7E"/>
    <w:rsid w:val="9CBB1878"/>
    <w:rsid w:val="9CDFFB68"/>
    <w:rsid w:val="9F5F9B7B"/>
    <w:rsid w:val="A73E361F"/>
    <w:rsid w:val="AAFE8AE6"/>
    <w:rsid w:val="ACFA747A"/>
    <w:rsid w:val="ADDE458E"/>
    <w:rsid w:val="ADEFF2A3"/>
    <w:rsid w:val="AE778A04"/>
    <w:rsid w:val="AEADFF77"/>
    <w:rsid w:val="AFBF733C"/>
    <w:rsid w:val="AFF4C836"/>
    <w:rsid w:val="AFF784D8"/>
    <w:rsid w:val="B0FF5B18"/>
    <w:rsid w:val="B1DF4788"/>
    <w:rsid w:val="B49F5DFC"/>
    <w:rsid w:val="B65FAB40"/>
    <w:rsid w:val="B74F5726"/>
    <w:rsid w:val="B7BB429D"/>
    <w:rsid w:val="B7BBDFE7"/>
    <w:rsid w:val="B7DE57FA"/>
    <w:rsid w:val="B9FC8907"/>
    <w:rsid w:val="BA7FA07B"/>
    <w:rsid w:val="BB9EBF91"/>
    <w:rsid w:val="BBF74A44"/>
    <w:rsid w:val="BC6F4A94"/>
    <w:rsid w:val="BCDEAC75"/>
    <w:rsid w:val="BCFFF648"/>
    <w:rsid w:val="BD5E239E"/>
    <w:rsid w:val="BDDFA422"/>
    <w:rsid w:val="BDF53A2C"/>
    <w:rsid w:val="BDFD7F33"/>
    <w:rsid w:val="BE7BF5A0"/>
    <w:rsid w:val="BF2F0393"/>
    <w:rsid w:val="BF3F4583"/>
    <w:rsid w:val="BF52B3A3"/>
    <w:rsid w:val="BF692598"/>
    <w:rsid w:val="BF7A16EE"/>
    <w:rsid w:val="BF7F9AA4"/>
    <w:rsid w:val="BFAF3F5A"/>
    <w:rsid w:val="BFBF62E5"/>
    <w:rsid w:val="BFE7A294"/>
    <w:rsid w:val="BFFB7027"/>
    <w:rsid w:val="BFFE559F"/>
    <w:rsid w:val="BFFFA0ED"/>
    <w:rsid w:val="BFFFFD34"/>
    <w:rsid w:val="C1DF782B"/>
    <w:rsid w:val="C5FBE374"/>
    <w:rsid w:val="C6F7BB1A"/>
    <w:rsid w:val="C6FFCBFD"/>
    <w:rsid w:val="C7EE262A"/>
    <w:rsid w:val="C7FE3640"/>
    <w:rsid w:val="CB6F0AB1"/>
    <w:rsid w:val="CBEFDC3A"/>
    <w:rsid w:val="CD5DCEAA"/>
    <w:rsid w:val="CE57A2D0"/>
    <w:rsid w:val="CEFF50F0"/>
    <w:rsid w:val="CF438817"/>
    <w:rsid w:val="CFDEAA78"/>
    <w:rsid w:val="CFEF2E49"/>
    <w:rsid w:val="CFFF3681"/>
    <w:rsid w:val="D1B5DB59"/>
    <w:rsid w:val="D1BFB765"/>
    <w:rsid w:val="D1DEC67D"/>
    <w:rsid w:val="D43E90D2"/>
    <w:rsid w:val="D5B9F5E6"/>
    <w:rsid w:val="D7BBC64D"/>
    <w:rsid w:val="D979E9DF"/>
    <w:rsid w:val="DB5C0249"/>
    <w:rsid w:val="DBFFEE26"/>
    <w:rsid w:val="DD3ED717"/>
    <w:rsid w:val="DDBCA109"/>
    <w:rsid w:val="DDDA33C4"/>
    <w:rsid w:val="DDE66FCE"/>
    <w:rsid w:val="DDED9440"/>
    <w:rsid w:val="DDFF4165"/>
    <w:rsid w:val="DE7DE6B9"/>
    <w:rsid w:val="DEEEE810"/>
    <w:rsid w:val="DEFD1C76"/>
    <w:rsid w:val="DEFE38C9"/>
    <w:rsid w:val="DF5DE787"/>
    <w:rsid w:val="DF7B4FDD"/>
    <w:rsid w:val="DF7C07B3"/>
    <w:rsid w:val="DFBA5397"/>
    <w:rsid w:val="DFBF3A23"/>
    <w:rsid w:val="DFBFAF82"/>
    <w:rsid w:val="DFD851BF"/>
    <w:rsid w:val="DFEB28D5"/>
    <w:rsid w:val="DFEF5073"/>
    <w:rsid w:val="DFF56952"/>
    <w:rsid w:val="DFFB6FD4"/>
    <w:rsid w:val="E3FE49B8"/>
    <w:rsid w:val="E4FF74FD"/>
    <w:rsid w:val="E67E9C7E"/>
    <w:rsid w:val="E7972338"/>
    <w:rsid w:val="E7EF0109"/>
    <w:rsid w:val="E7EF77C1"/>
    <w:rsid w:val="E7FED92A"/>
    <w:rsid w:val="EA7F8F7B"/>
    <w:rsid w:val="EB3E1C88"/>
    <w:rsid w:val="EB65FCE3"/>
    <w:rsid w:val="EB6E855D"/>
    <w:rsid w:val="EBFF1AD4"/>
    <w:rsid w:val="EBFF458A"/>
    <w:rsid w:val="ECF249F2"/>
    <w:rsid w:val="EDBF0C29"/>
    <w:rsid w:val="EF9E05E1"/>
    <w:rsid w:val="EFBFFDAD"/>
    <w:rsid w:val="EFFD5CEC"/>
    <w:rsid w:val="EFFF25B9"/>
    <w:rsid w:val="F0EFF9F2"/>
    <w:rsid w:val="F197B413"/>
    <w:rsid w:val="F3FA634B"/>
    <w:rsid w:val="F3FDCF17"/>
    <w:rsid w:val="F4BDF496"/>
    <w:rsid w:val="F4FFF0BB"/>
    <w:rsid w:val="F55D62E3"/>
    <w:rsid w:val="F5678FAC"/>
    <w:rsid w:val="F5C95825"/>
    <w:rsid w:val="F5EDE7E8"/>
    <w:rsid w:val="F5F5FE12"/>
    <w:rsid w:val="F5FF21C0"/>
    <w:rsid w:val="F6F9D9A1"/>
    <w:rsid w:val="F78CBB3D"/>
    <w:rsid w:val="F79F7022"/>
    <w:rsid w:val="F7B7B2F3"/>
    <w:rsid w:val="F7DF3A5B"/>
    <w:rsid w:val="F7DF9850"/>
    <w:rsid w:val="F7EF60FB"/>
    <w:rsid w:val="F7F749FC"/>
    <w:rsid w:val="F7F7D1F1"/>
    <w:rsid w:val="F7FF14A0"/>
    <w:rsid w:val="F85B71A2"/>
    <w:rsid w:val="F8FEBD18"/>
    <w:rsid w:val="F93FE0A1"/>
    <w:rsid w:val="F9BD3B77"/>
    <w:rsid w:val="F9DD0E64"/>
    <w:rsid w:val="F9F9EE47"/>
    <w:rsid w:val="F9FA0C9D"/>
    <w:rsid w:val="F9FE58DC"/>
    <w:rsid w:val="FAB6BEFF"/>
    <w:rsid w:val="FAF3A397"/>
    <w:rsid w:val="FAFB9226"/>
    <w:rsid w:val="FAFF4BD8"/>
    <w:rsid w:val="FB4F13B3"/>
    <w:rsid w:val="FB532898"/>
    <w:rsid w:val="FB79BEB9"/>
    <w:rsid w:val="FBB752F1"/>
    <w:rsid w:val="FBBAD9FF"/>
    <w:rsid w:val="FBBB25AA"/>
    <w:rsid w:val="FBBCA065"/>
    <w:rsid w:val="FBD4D68F"/>
    <w:rsid w:val="FBDF0EAD"/>
    <w:rsid w:val="FBDF6B24"/>
    <w:rsid w:val="FBE1AF56"/>
    <w:rsid w:val="FBFF34CB"/>
    <w:rsid w:val="FBFFCB5E"/>
    <w:rsid w:val="FCAB1A0C"/>
    <w:rsid w:val="FCDB3354"/>
    <w:rsid w:val="FCFB5A31"/>
    <w:rsid w:val="FD217BE2"/>
    <w:rsid w:val="FD6FEC94"/>
    <w:rsid w:val="FD734160"/>
    <w:rsid w:val="FDBF2D5F"/>
    <w:rsid w:val="FDD73515"/>
    <w:rsid w:val="FDF73128"/>
    <w:rsid w:val="FDF7A96B"/>
    <w:rsid w:val="FDFA144F"/>
    <w:rsid w:val="FDFB8505"/>
    <w:rsid w:val="FDFC81AA"/>
    <w:rsid w:val="FE3334A3"/>
    <w:rsid w:val="FE391CA0"/>
    <w:rsid w:val="FE5F648D"/>
    <w:rsid w:val="FE6DEED7"/>
    <w:rsid w:val="FE77B3C1"/>
    <w:rsid w:val="FEBF1D8E"/>
    <w:rsid w:val="FEDBBB20"/>
    <w:rsid w:val="FEF7D6F1"/>
    <w:rsid w:val="FEFCE503"/>
    <w:rsid w:val="FEFD14BE"/>
    <w:rsid w:val="FEFDB496"/>
    <w:rsid w:val="FF2FA135"/>
    <w:rsid w:val="FF370396"/>
    <w:rsid w:val="FF3F1C57"/>
    <w:rsid w:val="FF3F6EBB"/>
    <w:rsid w:val="FF77F6C9"/>
    <w:rsid w:val="FF7AC17B"/>
    <w:rsid w:val="FF7BB7EC"/>
    <w:rsid w:val="FF7DD33E"/>
    <w:rsid w:val="FF7F6788"/>
    <w:rsid w:val="FF8FC12D"/>
    <w:rsid w:val="FF9F2F24"/>
    <w:rsid w:val="FF9FFF73"/>
    <w:rsid w:val="FFA9FF06"/>
    <w:rsid w:val="FFBA30C7"/>
    <w:rsid w:val="FFBF1DCE"/>
    <w:rsid w:val="FFCB34D8"/>
    <w:rsid w:val="FFCF63B2"/>
    <w:rsid w:val="FFD71EC4"/>
    <w:rsid w:val="FFD75DE5"/>
    <w:rsid w:val="FFDFF202"/>
    <w:rsid w:val="FFE77B4B"/>
    <w:rsid w:val="FFEBC377"/>
    <w:rsid w:val="FFEF1D79"/>
    <w:rsid w:val="FFF52259"/>
    <w:rsid w:val="FFF58D22"/>
    <w:rsid w:val="FFF6DEFC"/>
    <w:rsid w:val="FFFA5111"/>
    <w:rsid w:val="FFFB1917"/>
    <w:rsid w:val="FFFBABED"/>
    <w:rsid w:val="FFFBB39E"/>
    <w:rsid w:val="FFFC04BE"/>
    <w:rsid w:val="FFFC6C71"/>
    <w:rsid w:val="FFFD7385"/>
    <w:rsid w:val="FFFFD7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rFonts w:asciiTheme="minorAscii" w:hAnsiTheme="minorAscii"/>
      <w:b/>
      <w:kern w:val="44"/>
      <w:sz w:val="32"/>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semiHidden/>
    <w:unhideWhenUsed/>
    <w:qFormat/>
    <w:uiPriority w:val="35"/>
    <w:rPr>
      <w:rFonts w:ascii="Arial" w:hAnsi="Arial" w:eastAsia="黑体"/>
      <w:sz w:val="20"/>
    </w:rPr>
  </w:style>
  <w:style w:type="paragraph" w:styleId="5">
    <w:name w:val="annotation text"/>
    <w:basedOn w:val="1"/>
    <w:link w:val="16"/>
    <w:semiHidden/>
    <w:unhideWhenUsed/>
    <w:qFormat/>
    <w:uiPriority w:val="99"/>
    <w:pPr>
      <w:jc w:val="left"/>
    </w:pPr>
  </w:style>
  <w:style w:type="paragraph" w:styleId="6">
    <w:name w:val="Balloon Text"/>
    <w:basedOn w:val="1"/>
    <w:link w:val="18"/>
    <w:semiHidden/>
    <w:unhideWhenUsed/>
    <w:qFormat/>
    <w:uiPriority w:val="99"/>
    <w:rPr>
      <w:sz w:val="18"/>
      <w:szCs w:val="18"/>
    </w:rPr>
  </w:style>
  <w:style w:type="paragraph" w:styleId="7">
    <w:name w:val="footer"/>
    <w:basedOn w:val="1"/>
    <w:link w:val="15"/>
    <w:unhideWhenUsed/>
    <w:qFormat/>
    <w:uiPriority w:val="99"/>
    <w:pPr>
      <w:tabs>
        <w:tab w:val="center" w:pos="4153"/>
        <w:tab w:val="right" w:pos="8306"/>
      </w:tabs>
      <w:snapToGrid w:val="0"/>
      <w:jc w:val="left"/>
    </w:pPr>
    <w:rPr>
      <w:sz w:val="18"/>
      <w:szCs w:val="18"/>
    </w:rPr>
  </w:style>
  <w:style w:type="paragraph" w:styleId="8">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annotation subject"/>
    <w:basedOn w:val="5"/>
    <w:next w:val="5"/>
    <w:link w:val="17"/>
    <w:semiHidden/>
    <w:unhideWhenUsed/>
    <w:qFormat/>
    <w:uiPriority w:val="99"/>
    <w:rPr>
      <w:b/>
      <w:bCs/>
    </w:rPr>
  </w:style>
  <w:style w:type="character" w:styleId="12">
    <w:name w:val="annotation reference"/>
    <w:basedOn w:val="11"/>
    <w:semiHidden/>
    <w:unhideWhenUsed/>
    <w:qFormat/>
    <w:uiPriority w:val="99"/>
    <w:rPr>
      <w:sz w:val="21"/>
      <w:szCs w:val="21"/>
    </w:rPr>
  </w:style>
  <w:style w:type="paragraph" w:styleId="13">
    <w:name w:val="List Paragraph"/>
    <w:basedOn w:val="1"/>
    <w:qFormat/>
    <w:uiPriority w:val="34"/>
    <w:pPr>
      <w:ind w:firstLine="420" w:firstLineChars="200"/>
    </w:pPr>
  </w:style>
  <w:style w:type="character" w:customStyle="1" w:styleId="14">
    <w:name w:val="页眉 Char"/>
    <w:basedOn w:val="11"/>
    <w:link w:val="8"/>
    <w:qFormat/>
    <w:uiPriority w:val="99"/>
    <w:rPr>
      <w:sz w:val="18"/>
      <w:szCs w:val="18"/>
    </w:rPr>
  </w:style>
  <w:style w:type="character" w:customStyle="1" w:styleId="15">
    <w:name w:val="页脚 Char"/>
    <w:basedOn w:val="11"/>
    <w:link w:val="7"/>
    <w:qFormat/>
    <w:uiPriority w:val="99"/>
    <w:rPr>
      <w:sz w:val="18"/>
      <w:szCs w:val="18"/>
    </w:rPr>
  </w:style>
  <w:style w:type="character" w:customStyle="1" w:styleId="16">
    <w:name w:val="批注文字 Char"/>
    <w:basedOn w:val="11"/>
    <w:link w:val="5"/>
    <w:semiHidden/>
    <w:qFormat/>
    <w:uiPriority w:val="99"/>
  </w:style>
  <w:style w:type="character" w:customStyle="1" w:styleId="17">
    <w:name w:val="批注主题 Char"/>
    <w:basedOn w:val="16"/>
    <w:link w:val="9"/>
    <w:semiHidden/>
    <w:qFormat/>
    <w:uiPriority w:val="99"/>
    <w:rPr>
      <w:b/>
      <w:bCs/>
    </w:rPr>
  </w:style>
  <w:style w:type="character" w:customStyle="1" w:styleId="18">
    <w:name w:val="批注框文本 Char"/>
    <w:basedOn w:val="11"/>
    <w:link w:val="6"/>
    <w:semiHidden/>
    <w:qFormat/>
    <w:uiPriority w:val="99"/>
    <w:rPr>
      <w:sz w:val="18"/>
      <w:szCs w:val="18"/>
    </w:rPr>
  </w:style>
  <w:style w:type="paragraph" w:customStyle="1" w:styleId="19">
    <w:name w:val="Revision"/>
    <w:hidden/>
    <w:semiHidden/>
    <w:qFormat/>
    <w:uiPriority w:val="99"/>
    <w:rPr>
      <w:rFonts w:asciiTheme="minorHAnsi" w:hAnsiTheme="minorHAnsi" w:eastAsiaTheme="minorEastAsia" w:cstheme="minorBidi"/>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pn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jpe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microsoft.com/office/2011/relationships/commentsExtended" Target="commentsExtended.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5" Type="http://schemas.microsoft.com/office/2011/relationships/people" Target="people.xml"/><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347</Words>
  <Characters>1979</Characters>
  <Lines>16</Lines>
  <Paragraphs>4</Paragraphs>
  <TotalTime>55</TotalTime>
  <ScaleCrop>false</ScaleCrop>
  <LinksUpToDate>false</LinksUpToDate>
  <CharactersWithSpaces>2322</CharactersWithSpaces>
  <Application>WPS Office_11.1.0.10920_F1E327BC-269C-435d-A152-05C5408002CA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2022-01-21T16:20:00Z</dcterms:created>
  <dc:creator>LENOVO</dc:creator>
  <cp:lastModifiedBy>$$$</cp:lastModifiedBy>
  <dcterms:modified xsi:type="dcterms:W3CDTF">2022-02-10T19:22:26Z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2052-11.1.0.10920</vt:lpwstr>
  </property>
</Properties>
</file>